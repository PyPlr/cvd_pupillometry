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8C1CBA" w14:textId="6E9D42F2" w:rsidR="00022B4D" w:rsidRPr="00550DD5" w:rsidRDefault="00F16B2B" w:rsidP="00550DD5">
      <w:pPr>
        <w:jc w:val="center"/>
        <w:rPr>
          <w:b/>
          <w:bCs/>
        </w:rPr>
      </w:pPr>
      <w:commentRangeStart w:id="0"/>
      <w:r w:rsidRPr="00550DD5">
        <w:rPr>
          <w:b/>
          <w:bCs/>
        </w:rPr>
        <w:t>Is the eye’s pupil sensitive to blue light?</w:t>
      </w:r>
      <w:commentRangeEnd w:id="0"/>
      <w:r w:rsidR="0045620B" w:rsidRPr="00550DD5">
        <w:rPr>
          <w:rStyle w:val="CommentReference"/>
          <w:b/>
          <w:bCs/>
        </w:rPr>
        <w:commentReference w:id="0"/>
      </w:r>
    </w:p>
    <w:p w14:paraId="41EAD496" w14:textId="77777777" w:rsidR="00193B45" w:rsidRPr="00CB1F3C" w:rsidRDefault="00193B45" w:rsidP="00550DD5">
      <w:pPr>
        <w:jc w:val="center"/>
      </w:pPr>
    </w:p>
    <w:p w14:paraId="68EA5A34" w14:textId="0F675E70" w:rsidR="0059163A" w:rsidRPr="00550DD5" w:rsidRDefault="0063462A" w:rsidP="00550DD5">
      <w:pPr>
        <w:jc w:val="center"/>
        <w:rPr>
          <w:b/>
          <w:bCs/>
        </w:rPr>
      </w:pPr>
      <w:r w:rsidRPr="00550DD5">
        <w:rPr>
          <w:b/>
          <w:bCs/>
        </w:rPr>
        <w:t xml:space="preserve">STANDARD OPERATING PROCEDURE </w:t>
      </w:r>
      <w:ins w:id="1" w:author="Manuel Spitschan" w:date="2020-11-25T17:17:00Z">
        <w:r w:rsidR="001F347E" w:rsidRPr="00550DD5">
          <w:rPr>
            <w:b/>
            <w:bCs/>
          </w:rPr>
          <w:t>(SOP):</w:t>
        </w:r>
        <w:r w:rsidR="001F347E" w:rsidRPr="00550DD5">
          <w:rPr>
            <w:b/>
            <w:bCs/>
          </w:rPr>
          <w:br/>
        </w:r>
      </w:ins>
      <w:del w:id="2" w:author="Manuel Spitschan" w:date="2020-11-25T17:17:00Z">
        <w:r w:rsidRPr="00550DD5" w:rsidDel="001F347E">
          <w:rPr>
            <w:b/>
            <w:bCs/>
          </w:rPr>
          <w:delText>FOR</w:delText>
        </w:r>
      </w:del>
      <w:r w:rsidRPr="00550DD5">
        <w:rPr>
          <w:b/>
          <w:bCs/>
        </w:rPr>
        <w:t xml:space="preserve"> PUPILLOMETRY </w:t>
      </w:r>
      <w:del w:id="3" w:author="Manuel Spitschan" w:date="2020-11-25T17:17:00Z">
        <w:r w:rsidRPr="00550DD5" w:rsidDel="001F347E">
          <w:rPr>
            <w:b/>
            <w:bCs/>
          </w:rPr>
          <w:delText>TESTING</w:delText>
        </w:r>
        <w:r w:rsidR="00491075" w:rsidRPr="00550DD5" w:rsidDel="001F347E">
          <w:rPr>
            <w:b/>
            <w:bCs/>
          </w:rPr>
          <w:delText xml:space="preserve"> WITH THE PYPLR SYSTEM</w:delText>
        </w:r>
      </w:del>
      <w:ins w:id="4" w:author="Manuel Spitschan" w:date="2020-11-25T17:17:00Z">
        <w:r w:rsidR="001F347E" w:rsidRPr="00550DD5">
          <w:rPr>
            <w:b/>
            <w:bCs/>
          </w:rPr>
          <w:t>TESTING</w:t>
        </w:r>
      </w:ins>
    </w:p>
    <w:p w14:paraId="01936352" w14:textId="2EAF6E58" w:rsidR="0059163A" w:rsidRDefault="00CF435E" w:rsidP="00550DD5">
      <w:pPr>
        <w:jc w:val="center"/>
        <w:rPr>
          <w:ins w:id="5" w:author="Manuel Spitschan" w:date="2020-11-25T17:19:00Z"/>
          <w:lang w:val="en-US"/>
        </w:rPr>
      </w:pPr>
      <w:r w:rsidRPr="00CB1F3C">
        <w:t>Ethics Approval</w:t>
      </w:r>
      <w:r w:rsidR="0059163A" w:rsidRPr="00CB1F3C">
        <w:t xml:space="preserve"> Ref</w:t>
      </w:r>
      <w:r w:rsidRPr="00CB1F3C">
        <w:t>erence</w:t>
      </w:r>
      <w:r w:rsidR="0059163A" w:rsidRPr="00CB1F3C">
        <w:t>:</w:t>
      </w:r>
      <w:r w:rsidR="00193B45" w:rsidRPr="00CB1F3C">
        <w:t xml:space="preserve"> </w:t>
      </w:r>
      <w:r w:rsidR="006256C9" w:rsidRPr="00CB1F3C">
        <w:rPr>
          <w:rFonts w:eastAsia="Calibri"/>
          <w:lang w:val="en-US"/>
        </w:rPr>
        <w:t>R</w:t>
      </w:r>
      <w:r w:rsidR="006256C9" w:rsidRPr="00CB1F3C">
        <w:rPr>
          <w:lang w:val="en-US"/>
        </w:rPr>
        <w:t>54409/</w:t>
      </w:r>
      <w:r w:rsidR="0019687C" w:rsidRPr="00CB1F3C">
        <w:rPr>
          <w:rFonts w:eastAsia="Calibri"/>
          <w:lang w:val="en-US"/>
        </w:rPr>
        <w:t>RE</w:t>
      </w:r>
      <w:r w:rsidR="0019687C" w:rsidRPr="00CB1F3C">
        <w:rPr>
          <w:lang w:val="en-US"/>
        </w:rPr>
        <w:t>00</w:t>
      </w:r>
      <w:r w:rsidR="00526361" w:rsidRPr="00CB1F3C">
        <w:rPr>
          <w:lang w:val="en-US"/>
        </w:rPr>
        <w:t>5</w:t>
      </w:r>
    </w:p>
    <w:p w14:paraId="1B28F732" w14:textId="0D9FE8BF" w:rsidR="001F347E" w:rsidRDefault="001F347E" w:rsidP="00550DD5">
      <w:pPr>
        <w:jc w:val="center"/>
        <w:rPr>
          <w:ins w:id="6" w:author="Manuel Spitschan" w:date="2020-11-25T17:19:00Z"/>
          <w:lang w:val="en-US"/>
        </w:rPr>
      </w:pPr>
    </w:p>
    <w:p w14:paraId="4AB0A7F9" w14:textId="326804C8" w:rsidR="001F347E" w:rsidRPr="00CB1F3C" w:rsidRDefault="001F347E" w:rsidP="00550DD5">
      <w:pPr>
        <w:jc w:val="center"/>
      </w:pPr>
      <w:ins w:id="7" w:author="Manuel Spitschan" w:date="2020-11-25T17:19:00Z">
        <w:r>
          <w:rPr>
            <w:lang w:val="en-US"/>
          </w:rPr>
          <w:t xml:space="preserve">Prepared by: Dr. Joel Martin </w:t>
        </w:r>
        <w:r w:rsidRPr="001F347E">
          <w:rPr>
            <w:lang w:val="en-US"/>
          </w:rPr>
          <w:t>&lt;joel.martin@eng.ox.ac.uk</w:t>
        </w:r>
      </w:ins>
      <w:r w:rsidR="008C2B31">
        <w:rPr>
          <w:lang w:val="en-US"/>
        </w:rPr>
        <w:t>&gt;</w:t>
      </w:r>
    </w:p>
    <w:p w14:paraId="14463255" w14:textId="77777777" w:rsidR="009765CD" w:rsidRPr="00CB1F3C" w:rsidRDefault="009765CD" w:rsidP="00791407">
      <w:pPr>
        <w:spacing w:line="276" w:lineRule="auto"/>
        <w:contextualSpacing/>
        <w:jc w:val="both"/>
        <w:rPr>
          <w:rFonts w:ascii="Arial" w:hAnsi="Arial" w:cs="Arial"/>
          <w:sz w:val="22"/>
          <w:szCs w:val="22"/>
        </w:rPr>
      </w:pPr>
    </w:p>
    <w:p w14:paraId="08FF409C" w14:textId="77777777" w:rsidR="003C1442" w:rsidRDefault="003C1442" w:rsidP="003C1442">
      <w:pPr>
        <w:keepNext/>
        <w:spacing w:line="276" w:lineRule="auto"/>
        <w:contextualSpacing/>
        <w:jc w:val="center"/>
      </w:pPr>
      <w:r w:rsidRPr="00CB1F3C">
        <w:rPr>
          <w:rFonts w:ascii="Arial" w:hAnsi="Arial" w:cs="Arial"/>
          <w:noProof/>
          <w:color w:val="000000"/>
          <w:shd w:val="clear" w:color="auto" w:fill="FFFFFF"/>
        </w:rPr>
        <w:drawing>
          <wp:inline distT="0" distB="0" distL="0" distR="0" wp14:anchorId="28CDE1F3" wp14:editId="7D61F3A0">
            <wp:extent cx="3799114" cy="2532743"/>
            <wp:effectExtent l="0" t="0" r="0" b="0"/>
            <wp:docPr id="9" name="Picture 9"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tanding in front of a computer&#10;&#10;Description automatically generated"/>
                    <pic:cNvPicPr/>
                  </pic:nvPicPr>
                  <pic:blipFill>
                    <a:blip r:embed="rId12"/>
                    <a:stretch>
                      <a:fillRect/>
                    </a:stretch>
                  </pic:blipFill>
                  <pic:spPr>
                    <a:xfrm>
                      <a:off x="0" y="0"/>
                      <a:ext cx="3818044" cy="2545363"/>
                    </a:xfrm>
                    <a:prstGeom prst="rect">
                      <a:avLst/>
                    </a:prstGeom>
                  </pic:spPr>
                </pic:pic>
              </a:graphicData>
            </a:graphic>
          </wp:inline>
        </w:drawing>
      </w:r>
    </w:p>
    <w:p w14:paraId="293918B8" w14:textId="18948FB4" w:rsidR="00503943" w:rsidRDefault="003C1442" w:rsidP="00365270">
      <w:pPr>
        <w:pStyle w:val="Caption"/>
        <w:jc w:val="center"/>
      </w:pPr>
      <w:r>
        <w:t xml:space="preserve">Figure </w:t>
      </w:r>
      <w:r w:rsidR="007D03AA">
        <w:fldChar w:fldCharType="begin"/>
      </w:r>
      <w:r w:rsidR="007D03AA">
        <w:instrText xml:space="preserve"> SEQ Figure \* ARABIC </w:instrText>
      </w:r>
      <w:r w:rsidR="007D03AA">
        <w:fldChar w:fldCharType="separate"/>
      </w:r>
      <w:r>
        <w:rPr>
          <w:noProof/>
        </w:rPr>
        <w:t>1</w:t>
      </w:r>
      <w:r w:rsidR="007D03AA">
        <w:rPr>
          <w:noProof/>
        </w:rPr>
        <w:fldChar w:fldCharType="end"/>
      </w:r>
      <w:r>
        <w:t xml:space="preserve"> </w:t>
      </w:r>
      <w:r w:rsidR="00365270">
        <w:t>–</w:t>
      </w:r>
      <w:r w:rsidRPr="007A5C0D">
        <w:t xml:space="preserve"> </w:t>
      </w:r>
      <w:r w:rsidR="00365270">
        <w:t xml:space="preserve">A participant </w:t>
      </w:r>
      <w:r w:rsidR="00110412">
        <w:t>in position for testing with the custom Ganzfeld stimulation and measurement system</w:t>
      </w:r>
    </w:p>
    <w:p w14:paraId="24F898BB" w14:textId="70080AF5" w:rsidR="00632215" w:rsidRDefault="00632215" w:rsidP="00632215"/>
    <w:sdt>
      <w:sdtPr>
        <w:rPr>
          <w:rFonts w:ascii="Times" w:eastAsia="Times New Roman" w:hAnsi="Times" w:cs="Times New Roman"/>
          <w:b w:val="0"/>
          <w:bCs w:val="0"/>
          <w:color w:val="auto"/>
          <w:sz w:val="24"/>
          <w:szCs w:val="20"/>
          <w:lang w:val="en-GB"/>
        </w:rPr>
        <w:id w:val="720642541"/>
        <w:docPartObj>
          <w:docPartGallery w:val="Table of Contents"/>
          <w:docPartUnique/>
        </w:docPartObj>
      </w:sdtPr>
      <w:sdtEndPr>
        <w:rPr>
          <w:noProof/>
        </w:rPr>
      </w:sdtEndPr>
      <w:sdtContent>
        <w:p w14:paraId="5DF65A54" w14:textId="59044FE8" w:rsidR="00550DD5" w:rsidRDefault="00550DD5">
          <w:pPr>
            <w:pStyle w:val="TOCHeading"/>
          </w:pPr>
          <w:r>
            <w:t>Table of Contents</w:t>
          </w:r>
        </w:p>
        <w:p w14:paraId="2A6D6056" w14:textId="3537EA8D" w:rsidR="00550DD5" w:rsidRDefault="00550DD5">
          <w:pPr>
            <w:pStyle w:val="TOC2"/>
            <w:tabs>
              <w:tab w:val="left" w:pos="720"/>
              <w:tab w:val="right" w:pos="9629"/>
            </w:tabs>
            <w:rPr>
              <w:rFonts w:eastAsiaTheme="minorEastAsia" w:cstheme="minorBidi"/>
              <w:b w:val="0"/>
              <w:bC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57219179" w:history="1">
            <w:r w:rsidRPr="004F1811">
              <w:rPr>
                <w:rStyle w:val="Hyperlink"/>
                <w:noProof/>
              </w:rPr>
              <w:t>1.</w:t>
            </w:r>
            <w:r>
              <w:rPr>
                <w:rFonts w:eastAsiaTheme="minorEastAsia" w:cstheme="minorBidi"/>
                <w:b w:val="0"/>
                <w:bCs w:val="0"/>
                <w:noProof/>
                <w:sz w:val="24"/>
                <w:szCs w:val="24"/>
                <w:lang w:eastAsia="en-GB"/>
              </w:rPr>
              <w:tab/>
            </w:r>
            <w:r w:rsidRPr="004F1811">
              <w:rPr>
                <w:rStyle w:val="Hyperlink"/>
                <w:noProof/>
                <w:shd w:val="clear" w:color="auto" w:fill="FFFFFF"/>
              </w:rPr>
              <w:t>Introduction</w:t>
            </w:r>
            <w:r>
              <w:rPr>
                <w:noProof/>
                <w:webHidden/>
              </w:rPr>
              <w:tab/>
            </w:r>
            <w:r>
              <w:rPr>
                <w:noProof/>
                <w:webHidden/>
              </w:rPr>
              <w:fldChar w:fldCharType="begin"/>
            </w:r>
            <w:r>
              <w:rPr>
                <w:noProof/>
                <w:webHidden/>
              </w:rPr>
              <w:instrText xml:space="preserve"> PAGEREF _Toc57219179 \h </w:instrText>
            </w:r>
            <w:r>
              <w:rPr>
                <w:noProof/>
                <w:webHidden/>
              </w:rPr>
            </w:r>
            <w:r>
              <w:rPr>
                <w:noProof/>
                <w:webHidden/>
              </w:rPr>
              <w:fldChar w:fldCharType="separate"/>
            </w:r>
            <w:r>
              <w:rPr>
                <w:noProof/>
                <w:webHidden/>
              </w:rPr>
              <w:t>2</w:t>
            </w:r>
            <w:r>
              <w:rPr>
                <w:noProof/>
                <w:webHidden/>
              </w:rPr>
              <w:fldChar w:fldCharType="end"/>
            </w:r>
          </w:hyperlink>
        </w:p>
        <w:p w14:paraId="41159451" w14:textId="77B9B2A4" w:rsidR="00550DD5" w:rsidRDefault="007D03AA">
          <w:pPr>
            <w:pStyle w:val="TOC2"/>
            <w:tabs>
              <w:tab w:val="left" w:pos="720"/>
              <w:tab w:val="right" w:pos="9629"/>
            </w:tabs>
            <w:rPr>
              <w:rFonts w:eastAsiaTheme="minorEastAsia" w:cstheme="minorBidi"/>
              <w:b w:val="0"/>
              <w:bCs w:val="0"/>
              <w:noProof/>
              <w:sz w:val="24"/>
              <w:szCs w:val="24"/>
              <w:lang w:eastAsia="en-GB"/>
            </w:rPr>
          </w:pPr>
          <w:hyperlink w:anchor="_Toc57219180" w:history="1">
            <w:r w:rsidR="00550DD5" w:rsidRPr="004F1811">
              <w:rPr>
                <w:rStyle w:val="Hyperlink"/>
                <w:noProof/>
              </w:rPr>
              <w:t>2.</w:t>
            </w:r>
            <w:r w:rsidR="00550DD5">
              <w:rPr>
                <w:rFonts w:eastAsiaTheme="minorEastAsia" w:cstheme="minorBidi"/>
                <w:b w:val="0"/>
                <w:bCs w:val="0"/>
                <w:noProof/>
                <w:sz w:val="24"/>
                <w:szCs w:val="24"/>
                <w:lang w:eastAsia="en-GB"/>
              </w:rPr>
              <w:tab/>
            </w:r>
            <w:r w:rsidR="00550DD5" w:rsidRPr="004F1811">
              <w:rPr>
                <w:rStyle w:val="Hyperlink"/>
                <w:noProof/>
                <w:shd w:val="clear" w:color="auto" w:fill="FFFFFF"/>
              </w:rPr>
              <w:t>Equipment location</w:t>
            </w:r>
            <w:r w:rsidR="00550DD5">
              <w:rPr>
                <w:noProof/>
                <w:webHidden/>
              </w:rPr>
              <w:tab/>
            </w:r>
            <w:r w:rsidR="00550DD5">
              <w:rPr>
                <w:noProof/>
                <w:webHidden/>
              </w:rPr>
              <w:fldChar w:fldCharType="begin"/>
            </w:r>
            <w:r w:rsidR="00550DD5">
              <w:rPr>
                <w:noProof/>
                <w:webHidden/>
              </w:rPr>
              <w:instrText xml:space="preserve"> PAGEREF _Toc57219180 \h </w:instrText>
            </w:r>
            <w:r w:rsidR="00550DD5">
              <w:rPr>
                <w:noProof/>
                <w:webHidden/>
              </w:rPr>
            </w:r>
            <w:r w:rsidR="00550DD5">
              <w:rPr>
                <w:noProof/>
                <w:webHidden/>
              </w:rPr>
              <w:fldChar w:fldCharType="separate"/>
            </w:r>
            <w:r w:rsidR="00550DD5">
              <w:rPr>
                <w:noProof/>
                <w:webHidden/>
              </w:rPr>
              <w:t>2</w:t>
            </w:r>
            <w:r w:rsidR="00550DD5">
              <w:rPr>
                <w:noProof/>
                <w:webHidden/>
              </w:rPr>
              <w:fldChar w:fldCharType="end"/>
            </w:r>
          </w:hyperlink>
        </w:p>
        <w:p w14:paraId="73E7AF6E" w14:textId="3AC5FC56" w:rsidR="00550DD5" w:rsidRDefault="007D03AA">
          <w:pPr>
            <w:pStyle w:val="TOC2"/>
            <w:tabs>
              <w:tab w:val="left" w:pos="720"/>
              <w:tab w:val="right" w:pos="9629"/>
            </w:tabs>
            <w:rPr>
              <w:rFonts w:eastAsiaTheme="minorEastAsia" w:cstheme="minorBidi"/>
              <w:b w:val="0"/>
              <w:bCs w:val="0"/>
              <w:noProof/>
              <w:sz w:val="24"/>
              <w:szCs w:val="24"/>
              <w:lang w:eastAsia="en-GB"/>
            </w:rPr>
          </w:pPr>
          <w:hyperlink w:anchor="_Toc57219181" w:history="1">
            <w:r w:rsidR="00550DD5" w:rsidRPr="004F1811">
              <w:rPr>
                <w:rStyle w:val="Hyperlink"/>
                <w:noProof/>
              </w:rPr>
              <w:t>3.</w:t>
            </w:r>
            <w:r w:rsidR="00550DD5">
              <w:rPr>
                <w:rFonts w:eastAsiaTheme="minorEastAsia" w:cstheme="minorBidi"/>
                <w:b w:val="0"/>
                <w:bCs w:val="0"/>
                <w:noProof/>
                <w:sz w:val="24"/>
                <w:szCs w:val="24"/>
                <w:lang w:eastAsia="en-GB"/>
              </w:rPr>
              <w:tab/>
            </w:r>
            <w:r w:rsidR="00550DD5" w:rsidRPr="004F1811">
              <w:rPr>
                <w:rStyle w:val="Hyperlink"/>
                <w:noProof/>
                <w:shd w:val="clear" w:color="auto" w:fill="FFFFFF"/>
              </w:rPr>
              <w:t>Operation: Checking connections and powering up</w:t>
            </w:r>
            <w:r w:rsidR="00550DD5">
              <w:rPr>
                <w:noProof/>
                <w:webHidden/>
              </w:rPr>
              <w:tab/>
            </w:r>
            <w:r w:rsidR="00550DD5">
              <w:rPr>
                <w:noProof/>
                <w:webHidden/>
              </w:rPr>
              <w:fldChar w:fldCharType="begin"/>
            </w:r>
            <w:r w:rsidR="00550DD5">
              <w:rPr>
                <w:noProof/>
                <w:webHidden/>
              </w:rPr>
              <w:instrText xml:space="preserve"> PAGEREF _Toc57219181 \h </w:instrText>
            </w:r>
            <w:r w:rsidR="00550DD5">
              <w:rPr>
                <w:noProof/>
                <w:webHidden/>
              </w:rPr>
            </w:r>
            <w:r w:rsidR="00550DD5">
              <w:rPr>
                <w:noProof/>
                <w:webHidden/>
              </w:rPr>
              <w:fldChar w:fldCharType="separate"/>
            </w:r>
            <w:r w:rsidR="00550DD5">
              <w:rPr>
                <w:noProof/>
                <w:webHidden/>
              </w:rPr>
              <w:t>2</w:t>
            </w:r>
            <w:r w:rsidR="00550DD5">
              <w:rPr>
                <w:noProof/>
                <w:webHidden/>
              </w:rPr>
              <w:fldChar w:fldCharType="end"/>
            </w:r>
          </w:hyperlink>
        </w:p>
        <w:p w14:paraId="1A41FE28" w14:textId="16891120" w:rsidR="00550DD5" w:rsidRDefault="007D03AA">
          <w:pPr>
            <w:pStyle w:val="TOC2"/>
            <w:tabs>
              <w:tab w:val="left" w:pos="720"/>
              <w:tab w:val="right" w:pos="9629"/>
            </w:tabs>
            <w:rPr>
              <w:rFonts w:eastAsiaTheme="minorEastAsia" w:cstheme="minorBidi"/>
              <w:b w:val="0"/>
              <w:bCs w:val="0"/>
              <w:noProof/>
              <w:sz w:val="24"/>
              <w:szCs w:val="24"/>
              <w:lang w:eastAsia="en-GB"/>
            </w:rPr>
          </w:pPr>
          <w:hyperlink w:anchor="_Toc57219182" w:history="1">
            <w:r w:rsidR="00550DD5" w:rsidRPr="004F1811">
              <w:rPr>
                <w:rStyle w:val="Hyperlink"/>
                <w:noProof/>
              </w:rPr>
              <w:t>4.</w:t>
            </w:r>
            <w:r w:rsidR="00550DD5">
              <w:rPr>
                <w:rFonts w:eastAsiaTheme="minorEastAsia" w:cstheme="minorBidi"/>
                <w:b w:val="0"/>
                <w:bCs w:val="0"/>
                <w:noProof/>
                <w:sz w:val="24"/>
                <w:szCs w:val="24"/>
                <w:lang w:eastAsia="en-GB"/>
              </w:rPr>
              <w:tab/>
            </w:r>
            <w:r w:rsidR="00550DD5" w:rsidRPr="004F1811">
              <w:rPr>
                <w:rStyle w:val="Hyperlink"/>
                <w:noProof/>
                <w:shd w:val="clear" w:color="auto" w:fill="FFFFFF"/>
              </w:rPr>
              <w:t>Operation: Running a protocol</w:t>
            </w:r>
            <w:r w:rsidR="00550DD5">
              <w:rPr>
                <w:noProof/>
                <w:webHidden/>
              </w:rPr>
              <w:tab/>
            </w:r>
            <w:r w:rsidR="00550DD5">
              <w:rPr>
                <w:noProof/>
                <w:webHidden/>
              </w:rPr>
              <w:fldChar w:fldCharType="begin"/>
            </w:r>
            <w:r w:rsidR="00550DD5">
              <w:rPr>
                <w:noProof/>
                <w:webHidden/>
              </w:rPr>
              <w:instrText xml:space="preserve"> PAGEREF _Toc57219182 \h </w:instrText>
            </w:r>
            <w:r w:rsidR="00550DD5">
              <w:rPr>
                <w:noProof/>
                <w:webHidden/>
              </w:rPr>
            </w:r>
            <w:r w:rsidR="00550DD5">
              <w:rPr>
                <w:noProof/>
                <w:webHidden/>
              </w:rPr>
              <w:fldChar w:fldCharType="separate"/>
            </w:r>
            <w:r w:rsidR="00550DD5">
              <w:rPr>
                <w:noProof/>
                <w:webHidden/>
              </w:rPr>
              <w:t>2</w:t>
            </w:r>
            <w:r w:rsidR="00550DD5">
              <w:rPr>
                <w:noProof/>
                <w:webHidden/>
              </w:rPr>
              <w:fldChar w:fldCharType="end"/>
            </w:r>
          </w:hyperlink>
        </w:p>
        <w:p w14:paraId="70C00D49" w14:textId="1FCF8351" w:rsidR="00550DD5" w:rsidRDefault="007D03AA">
          <w:pPr>
            <w:pStyle w:val="TOC2"/>
            <w:tabs>
              <w:tab w:val="left" w:pos="720"/>
              <w:tab w:val="right" w:pos="9629"/>
            </w:tabs>
            <w:rPr>
              <w:rFonts w:eastAsiaTheme="minorEastAsia" w:cstheme="minorBidi"/>
              <w:b w:val="0"/>
              <w:bCs w:val="0"/>
              <w:noProof/>
              <w:sz w:val="24"/>
              <w:szCs w:val="24"/>
              <w:lang w:eastAsia="en-GB"/>
            </w:rPr>
          </w:pPr>
          <w:hyperlink w:anchor="_Toc57219183" w:history="1">
            <w:r w:rsidR="00550DD5" w:rsidRPr="004F1811">
              <w:rPr>
                <w:rStyle w:val="Hyperlink"/>
                <w:noProof/>
              </w:rPr>
              <w:t>5.</w:t>
            </w:r>
            <w:r w:rsidR="00550DD5">
              <w:rPr>
                <w:rFonts w:eastAsiaTheme="minorEastAsia" w:cstheme="minorBidi"/>
                <w:b w:val="0"/>
                <w:bCs w:val="0"/>
                <w:noProof/>
                <w:sz w:val="24"/>
                <w:szCs w:val="24"/>
                <w:lang w:eastAsia="en-GB"/>
              </w:rPr>
              <w:tab/>
            </w:r>
            <w:r w:rsidR="00550DD5" w:rsidRPr="004F1811">
              <w:rPr>
                <w:rStyle w:val="Hyperlink"/>
                <w:noProof/>
                <w:shd w:val="clear" w:color="auto" w:fill="FFFFFF"/>
              </w:rPr>
              <w:t>Operation: Finishing up</w:t>
            </w:r>
            <w:r w:rsidR="00550DD5">
              <w:rPr>
                <w:noProof/>
                <w:webHidden/>
              </w:rPr>
              <w:tab/>
            </w:r>
            <w:r w:rsidR="00550DD5">
              <w:rPr>
                <w:noProof/>
                <w:webHidden/>
              </w:rPr>
              <w:fldChar w:fldCharType="begin"/>
            </w:r>
            <w:r w:rsidR="00550DD5">
              <w:rPr>
                <w:noProof/>
                <w:webHidden/>
              </w:rPr>
              <w:instrText xml:space="preserve"> PAGEREF _Toc57219183 \h </w:instrText>
            </w:r>
            <w:r w:rsidR="00550DD5">
              <w:rPr>
                <w:noProof/>
                <w:webHidden/>
              </w:rPr>
            </w:r>
            <w:r w:rsidR="00550DD5">
              <w:rPr>
                <w:noProof/>
                <w:webHidden/>
              </w:rPr>
              <w:fldChar w:fldCharType="separate"/>
            </w:r>
            <w:r w:rsidR="00550DD5">
              <w:rPr>
                <w:noProof/>
                <w:webHidden/>
              </w:rPr>
              <w:t>3</w:t>
            </w:r>
            <w:r w:rsidR="00550DD5">
              <w:rPr>
                <w:noProof/>
                <w:webHidden/>
              </w:rPr>
              <w:fldChar w:fldCharType="end"/>
            </w:r>
          </w:hyperlink>
        </w:p>
        <w:p w14:paraId="12CA91AC" w14:textId="0B9FC263" w:rsidR="00550DD5" w:rsidRDefault="007D03AA">
          <w:pPr>
            <w:pStyle w:val="TOC2"/>
            <w:tabs>
              <w:tab w:val="right" w:pos="9629"/>
            </w:tabs>
            <w:rPr>
              <w:rFonts w:eastAsiaTheme="minorEastAsia" w:cstheme="minorBidi"/>
              <w:b w:val="0"/>
              <w:bCs w:val="0"/>
              <w:noProof/>
              <w:sz w:val="24"/>
              <w:szCs w:val="24"/>
              <w:lang w:eastAsia="en-GB"/>
            </w:rPr>
          </w:pPr>
          <w:hyperlink w:anchor="_Toc57219184" w:history="1">
            <w:r w:rsidR="00550DD5" w:rsidRPr="004F1811">
              <w:rPr>
                <w:rStyle w:val="Hyperlink"/>
                <w:noProof/>
                <w:shd w:val="clear" w:color="auto" w:fill="FFFFFF"/>
              </w:rPr>
              <w:t>Appendix 1 - Components</w:t>
            </w:r>
            <w:r w:rsidR="00550DD5">
              <w:rPr>
                <w:noProof/>
                <w:webHidden/>
              </w:rPr>
              <w:tab/>
            </w:r>
            <w:r w:rsidR="00550DD5">
              <w:rPr>
                <w:noProof/>
                <w:webHidden/>
              </w:rPr>
              <w:fldChar w:fldCharType="begin"/>
            </w:r>
            <w:r w:rsidR="00550DD5">
              <w:rPr>
                <w:noProof/>
                <w:webHidden/>
              </w:rPr>
              <w:instrText xml:space="preserve"> PAGEREF _Toc57219184 \h </w:instrText>
            </w:r>
            <w:r w:rsidR="00550DD5">
              <w:rPr>
                <w:noProof/>
                <w:webHidden/>
              </w:rPr>
            </w:r>
            <w:r w:rsidR="00550DD5">
              <w:rPr>
                <w:noProof/>
                <w:webHidden/>
              </w:rPr>
              <w:fldChar w:fldCharType="separate"/>
            </w:r>
            <w:r w:rsidR="00550DD5">
              <w:rPr>
                <w:noProof/>
                <w:webHidden/>
              </w:rPr>
              <w:t>4</w:t>
            </w:r>
            <w:r w:rsidR="00550DD5">
              <w:rPr>
                <w:noProof/>
                <w:webHidden/>
              </w:rPr>
              <w:fldChar w:fldCharType="end"/>
            </w:r>
          </w:hyperlink>
        </w:p>
        <w:p w14:paraId="4EF42D4B" w14:textId="0AF0F56F" w:rsidR="00550DD5" w:rsidRDefault="00550DD5">
          <w:r>
            <w:rPr>
              <w:b/>
              <w:bCs/>
              <w:noProof/>
            </w:rPr>
            <w:fldChar w:fldCharType="end"/>
          </w:r>
        </w:p>
      </w:sdtContent>
    </w:sdt>
    <w:p w14:paraId="7F994EB6" w14:textId="376DAA1B" w:rsidR="00632215" w:rsidRDefault="00632215" w:rsidP="00632215"/>
    <w:p w14:paraId="0523AFBE" w14:textId="4519CF02" w:rsidR="00632215" w:rsidRDefault="00632215" w:rsidP="00632215"/>
    <w:p w14:paraId="0A276868" w14:textId="24DD07BE" w:rsidR="00632215" w:rsidRDefault="00632215" w:rsidP="00632215"/>
    <w:p w14:paraId="4E7ED312" w14:textId="72744B94" w:rsidR="00632215" w:rsidRDefault="00632215" w:rsidP="00632215"/>
    <w:p w14:paraId="72845823" w14:textId="5A361BCB" w:rsidR="00632215" w:rsidRDefault="00632215" w:rsidP="00632215"/>
    <w:p w14:paraId="68D515EF" w14:textId="51B74DD6" w:rsidR="00632215" w:rsidRDefault="00632215" w:rsidP="00632215"/>
    <w:p w14:paraId="0031E6AF" w14:textId="1D1F7484" w:rsidR="00632215" w:rsidRDefault="00632215">
      <w:pPr>
        <w:tabs>
          <w:tab w:val="clear" w:pos="-432"/>
          <w:tab w:val="clear" w:pos="0"/>
          <w:tab w:val="clear" w:pos="576"/>
          <w:tab w:val="clear" w:pos="1152"/>
          <w:tab w:val="clear" w:pos="1728"/>
          <w:tab w:val="clear" w:pos="5760"/>
        </w:tabs>
        <w:suppressAutoHyphens w:val="0"/>
      </w:pPr>
      <w:r>
        <w:br w:type="page"/>
      </w:r>
    </w:p>
    <w:p w14:paraId="5AC5B0D0" w14:textId="77777777" w:rsidR="00632215" w:rsidRPr="00632215" w:rsidRDefault="00632215" w:rsidP="00632215"/>
    <w:p w14:paraId="23DCB350" w14:textId="2F3162F5" w:rsidR="00C375AC" w:rsidRPr="00CB1F3C" w:rsidRDefault="00F322E0" w:rsidP="00632215">
      <w:pPr>
        <w:pStyle w:val="Heading2"/>
        <w:numPr>
          <w:ilvl w:val="0"/>
          <w:numId w:val="14"/>
        </w:numPr>
        <w:rPr>
          <w:shd w:val="clear" w:color="auto" w:fill="FFFFFF"/>
        </w:rPr>
      </w:pPr>
      <w:bookmarkStart w:id="8" w:name="_Toc57219179"/>
      <w:r>
        <w:rPr>
          <w:shd w:val="clear" w:color="auto" w:fill="FFFFFF"/>
        </w:rPr>
        <w:t>Introduction</w:t>
      </w:r>
      <w:bookmarkEnd w:id="8"/>
    </w:p>
    <w:p w14:paraId="397D06E7" w14:textId="77777777" w:rsidR="00CB1F3C" w:rsidRPr="00CB1F3C" w:rsidRDefault="00CB1F3C" w:rsidP="00365270">
      <w:pPr>
        <w:pStyle w:val="ListParagraph"/>
        <w:spacing w:after="0"/>
        <w:ind w:left="0"/>
        <w:rPr>
          <w:rFonts w:ascii="Arial" w:hAnsi="Arial" w:cs="Arial"/>
          <w:b/>
          <w:iCs/>
          <w:color w:val="000000"/>
          <w:shd w:val="clear" w:color="auto" w:fill="FFFFFF"/>
        </w:rPr>
      </w:pPr>
    </w:p>
    <w:p w14:paraId="0905EDEF" w14:textId="6D90FF6E" w:rsidR="00CB1F3C" w:rsidRPr="00632215" w:rsidRDefault="00C375AC" w:rsidP="00503943">
      <w:pPr>
        <w:pStyle w:val="ListParagraph"/>
        <w:ind w:left="0"/>
        <w:rPr>
          <w:rFonts w:ascii="Arial" w:hAnsi="Arial" w:cs="Arial"/>
          <w:bCs/>
          <w:iCs/>
          <w:color w:val="000000"/>
          <w:shd w:val="clear" w:color="auto" w:fill="FFFFFF"/>
        </w:rPr>
      </w:pPr>
      <w:proofErr w:type="spellStart"/>
      <w:r w:rsidRPr="00CB1F3C">
        <w:rPr>
          <w:rFonts w:ascii="Arial" w:hAnsi="Arial" w:cs="Arial"/>
          <w:bCs/>
          <w:iCs/>
          <w:color w:val="000000"/>
          <w:shd w:val="clear" w:color="auto" w:fill="FFFFFF"/>
        </w:rPr>
        <w:t>PyPlr</w:t>
      </w:r>
      <w:proofErr w:type="spellEnd"/>
      <w:r w:rsidRPr="00CB1F3C">
        <w:rPr>
          <w:rFonts w:ascii="Arial" w:hAnsi="Arial" w:cs="Arial"/>
          <w:bCs/>
          <w:iCs/>
          <w:color w:val="000000"/>
          <w:shd w:val="clear" w:color="auto" w:fill="FFFFFF"/>
        </w:rPr>
        <w:t xml:space="preserve"> is a versatile, integrated system of hardware and custom Python software for researching the human pupillary light reflex. It is developed against the Pupil Core (Pupil Labs, GmbH) eye tracking </w:t>
      </w:r>
      <w:r w:rsidR="00491075" w:rsidRPr="00CB1F3C">
        <w:rPr>
          <w:rFonts w:ascii="Arial" w:hAnsi="Arial" w:cs="Arial"/>
          <w:bCs/>
          <w:iCs/>
          <w:color w:val="000000"/>
          <w:shd w:val="clear" w:color="auto" w:fill="FFFFFF"/>
        </w:rPr>
        <w:t>platform</w:t>
      </w:r>
      <w:r w:rsidRPr="00CB1F3C">
        <w:rPr>
          <w:rFonts w:ascii="Arial" w:hAnsi="Arial" w:cs="Arial"/>
          <w:bCs/>
          <w:iCs/>
          <w:color w:val="000000"/>
          <w:shd w:val="clear" w:color="auto" w:fill="FFFFFF"/>
        </w:rPr>
        <w:t xml:space="preserve">, which </w:t>
      </w:r>
      <w:r w:rsidR="00491075" w:rsidRPr="00CB1F3C">
        <w:rPr>
          <w:rFonts w:ascii="Arial" w:hAnsi="Arial" w:cs="Arial"/>
          <w:bCs/>
          <w:iCs/>
          <w:color w:val="000000"/>
          <w:shd w:val="clear" w:color="auto" w:fill="FFFFFF"/>
        </w:rPr>
        <w:t>affords</w:t>
      </w:r>
      <w:r w:rsidRPr="00CB1F3C">
        <w:rPr>
          <w:rFonts w:ascii="Arial" w:hAnsi="Arial" w:cs="Arial"/>
          <w:bCs/>
          <w:iCs/>
          <w:color w:val="000000"/>
          <w:shd w:val="clear" w:color="auto" w:fill="FFFFFF"/>
        </w:rPr>
        <w:t xml:space="preserve"> accurate and reliable measurements of pupil size and has a synchronised forward-facing ‘World’ camera that </w:t>
      </w:r>
      <w:r w:rsidR="0015702A">
        <w:rPr>
          <w:rFonts w:ascii="Arial" w:hAnsi="Arial" w:cs="Arial"/>
          <w:bCs/>
          <w:iCs/>
          <w:color w:val="000000"/>
          <w:shd w:val="clear" w:color="auto" w:fill="FFFFFF"/>
        </w:rPr>
        <w:t>we exploit</w:t>
      </w:r>
      <w:r w:rsidRPr="00CB1F3C">
        <w:rPr>
          <w:rFonts w:ascii="Arial" w:hAnsi="Arial" w:cs="Arial"/>
          <w:bCs/>
          <w:iCs/>
          <w:color w:val="000000"/>
          <w:shd w:val="clear" w:color="auto" w:fill="FFFFFF"/>
        </w:rPr>
        <w:t xml:space="preserve"> to timestamp the onset of light stimuli with good precision. This method of timestamping light stimuli opens the door to integration with virtually any light source and stimulus geometry</w:t>
      </w:r>
      <w:r w:rsidR="003C1442">
        <w:rPr>
          <w:rFonts w:ascii="Arial" w:hAnsi="Arial" w:cs="Arial"/>
          <w:bCs/>
          <w:iCs/>
          <w:color w:val="000000"/>
          <w:shd w:val="clear" w:color="auto" w:fill="FFFFFF"/>
        </w:rPr>
        <w:t xml:space="preserve">, but in </w:t>
      </w:r>
      <w:r w:rsidRPr="00CB1F3C">
        <w:rPr>
          <w:rFonts w:ascii="Arial" w:hAnsi="Arial" w:cs="Arial"/>
          <w:bCs/>
          <w:iCs/>
          <w:color w:val="000000"/>
          <w:shd w:val="clear" w:color="auto" w:fill="FFFFFF"/>
        </w:rPr>
        <w:t xml:space="preserve">our </w:t>
      </w:r>
      <w:r w:rsidR="00365270" w:rsidRPr="00CB1F3C">
        <w:rPr>
          <w:rFonts w:ascii="Arial" w:hAnsi="Arial" w:cs="Arial"/>
          <w:bCs/>
          <w:iCs/>
          <w:color w:val="000000"/>
          <w:shd w:val="clear" w:color="auto" w:fill="FFFFFF"/>
        </w:rPr>
        <w:t>configuration,</w:t>
      </w:r>
      <w:r w:rsidRPr="00CB1F3C">
        <w:rPr>
          <w:rFonts w:ascii="Arial" w:hAnsi="Arial" w:cs="Arial"/>
          <w:bCs/>
          <w:iCs/>
          <w:color w:val="000000"/>
          <w:shd w:val="clear" w:color="auto" w:fill="FFFFFF"/>
        </w:rPr>
        <w:t xml:space="preserve"> we use a Spectra Tune Lab (</w:t>
      </w:r>
      <w:proofErr w:type="spellStart"/>
      <w:r w:rsidRPr="00CB1F3C">
        <w:rPr>
          <w:rFonts w:ascii="Arial" w:hAnsi="Arial" w:cs="Arial"/>
          <w:bCs/>
          <w:iCs/>
          <w:color w:val="000000"/>
          <w:shd w:val="clear" w:color="auto" w:fill="FFFFFF"/>
        </w:rPr>
        <w:t>Ledmotive</w:t>
      </w:r>
      <w:proofErr w:type="spellEnd"/>
      <w:r w:rsidRPr="00CB1F3C">
        <w:rPr>
          <w:rFonts w:ascii="Arial" w:hAnsi="Arial" w:cs="Arial"/>
          <w:bCs/>
          <w:iCs/>
          <w:color w:val="000000"/>
          <w:shd w:val="clear" w:color="auto" w:fill="FFFFFF"/>
        </w:rPr>
        <w:t xml:space="preserve"> Technologies, LLC) 10-primary light engine and a low-cost integrating sphere to deliver </w:t>
      </w:r>
      <w:r w:rsidR="0015702A">
        <w:rPr>
          <w:rFonts w:ascii="Arial" w:hAnsi="Arial" w:cs="Arial"/>
          <w:bCs/>
          <w:iCs/>
          <w:color w:val="000000"/>
          <w:shd w:val="clear" w:color="auto" w:fill="FFFFFF"/>
        </w:rPr>
        <w:t xml:space="preserve">a </w:t>
      </w:r>
      <w:r w:rsidRPr="00CB1F3C">
        <w:rPr>
          <w:rFonts w:ascii="Arial" w:hAnsi="Arial" w:cs="Arial"/>
          <w:bCs/>
          <w:iCs/>
          <w:color w:val="000000"/>
          <w:shd w:val="clear" w:color="auto" w:fill="FFFFFF"/>
        </w:rPr>
        <w:t>full-field ‘Ganzfeld’ stim</w:t>
      </w:r>
      <w:r w:rsidR="0015702A">
        <w:rPr>
          <w:rFonts w:ascii="Arial" w:hAnsi="Arial" w:cs="Arial"/>
          <w:bCs/>
          <w:iCs/>
          <w:color w:val="000000"/>
          <w:shd w:val="clear" w:color="auto" w:fill="FFFFFF"/>
        </w:rPr>
        <w:t>u</w:t>
      </w:r>
      <w:r w:rsidR="003E2261">
        <w:rPr>
          <w:rFonts w:ascii="Arial" w:hAnsi="Arial" w:cs="Arial"/>
          <w:bCs/>
          <w:iCs/>
          <w:color w:val="000000"/>
          <w:shd w:val="clear" w:color="auto" w:fill="FFFFFF"/>
        </w:rPr>
        <w:t>lu</w:t>
      </w:r>
      <w:r w:rsidR="0015702A">
        <w:rPr>
          <w:rFonts w:ascii="Arial" w:hAnsi="Arial" w:cs="Arial"/>
          <w:bCs/>
          <w:iCs/>
          <w:color w:val="000000"/>
          <w:shd w:val="clear" w:color="auto" w:fill="FFFFFF"/>
        </w:rPr>
        <w:t>s</w:t>
      </w:r>
      <w:r w:rsidRPr="00CB1F3C">
        <w:rPr>
          <w:rFonts w:ascii="Arial" w:hAnsi="Arial" w:cs="Arial"/>
          <w:bCs/>
          <w:iCs/>
          <w:color w:val="000000"/>
          <w:shd w:val="clear" w:color="auto" w:fill="FFFFFF"/>
        </w:rPr>
        <w:t>.</w:t>
      </w:r>
      <w:r w:rsidR="008C2B31">
        <w:rPr>
          <w:rFonts w:ascii="Arial" w:hAnsi="Arial" w:cs="Arial"/>
          <w:bCs/>
          <w:iCs/>
          <w:color w:val="000000"/>
          <w:shd w:val="clear" w:color="auto" w:fill="FFFFFF"/>
        </w:rPr>
        <w:t xml:space="preserve"> See Appendix 1 for further details on the various components of this system.</w:t>
      </w:r>
    </w:p>
    <w:p w14:paraId="0E7614BA" w14:textId="388BBE31" w:rsidR="001E79B7" w:rsidRPr="00CB1F3C" w:rsidRDefault="00B63F29" w:rsidP="00632215">
      <w:pPr>
        <w:pStyle w:val="Heading2"/>
        <w:numPr>
          <w:ilvl w:val="0"/>
          <w:numId w:val="14"/>
        </w:numPr>
        <w:rPr>
          <w:shd w:val="clear" w:color="auto" w:fill="FFFFFF"/>
        </w:rPr>
      </w:pPr>
      <w:bookmarkStart w:id="9" w:name="_Toc57219180"/>
      <w:r>
        <w:rPr>
          <w:shd w:val="clear" w:color="auto" w:fill="FFFFFF"/>
        </w:rPr>
        <w:t>Equipment location</w:t>
      </w:r>
      <w:bookmarkEnd w:id="9"/>
    </w:p>
    <w:p w14:paraId="3ED6249B" w14:textId="0547BAF5" w:rsidR="00AD7E80" w:rsidRPr="00CB1F3C" w:rsidRDefault="001E79B7" w:rsidP="00830BCB">
      <w:pPr>
        <w:pStyle w:val="ListParagraph"/>
        <w:ind w:left="0"/>
        <w:rPr>
          <w:rFonts w:ascii="Arial" w:hAnsi="Arial" w:cs="Arial"/>
          <w:color w:val="000000"/>
          <w:shd w:val="clear" w:color="auto" w:fill="FFFFFF"/>
        </w:rPr>
      </w:pPr>
      <w:r w:rsidRPr="00CB1F3C">
        <w:rPr>
          <w:rFonts w:ascii="Arial" w:hAnsi="Arial" w:cs="Arial"/>
          <w:b/>
          <w:color w:val="000000"/>
          <w:shd w:val="clear" w:color="auto" w:fill="FFFFFF"/>
        </w:rPr>
        <w:br/>
      </w:r>
      <w:r w:rsidR="007F0E18" w:rsidRPr="00CB1F3C">
        <w:rPr>
          <w:rFonts w:ascii="Arial" w:hAnsi="Arial" w:cs="Arial"/>
          <w:color w:val="000000"/>
          <w:shd w:val="clear" w:color="auto" w:fill="FFFFFF"/>
        </w:rPr>
        <w:t xml:space="preserve">The </w:t>
      </w:r>
      <w:r w:rsidR="00B63F29">
        <w:rPr>
          <w:rFonts w:ascii="Arial" w:hAnsi="Arial" w:cs="Arial"/>
          <w:color w:val="000000"/>
          <w:shd w:val="clear" w:color="auto" w:fill="FFFFFF"/>
        </w:rPr>
        <w:t>equipment is currently housed</w:t>
      </w:r>
      <w:r w:rsidR="00E409F7" w:rsidRPr="00CB1F3C">
        <w:rPr>
          <w:rFonts w:ascii="Arial" w:hAnsi="Arial" w:cs="Arial"/>
          <w:color w:val="000000"/>
          <w:shd w:val="clear" w:color="auto" w:fill="FFFFFF"/>
        </w:rPr>
        <w:t xml:space="preserve"> </w:t>
      </w:r>
      <w:r w:rsidR="00F74D6A" w:rsidRPr="00CB1F3C">
        <w:rPr>
          <w:rFonts w:ascii="Arial" w:hAnsi="Arial" w:cs="Arial"/>
          <w:color w:val="000000"/>
          <w:shd w:val="clear" w:color="auto" w:fill="FFFFFF"/>
        </w:rPr>
        <w:t>in</w:t>
      </w:r>
      <w:r w:rsidR="001041EA" w:rsidRPr="00CB1F3C">
        <w:rPr>
          <w:rFonts w:ascii="Arial" w:hAnsi="Arial" w:cs="Arial"/>
          <w:color w:val="000000"/>
          <w:shd w:val="clear" w:color="auto" w:fill="FFFFFF"/>
        </w:rPr>
        <w:t xml:space="preserve"> </w:t>
      </w:r>
      <w:r w:rsidR="00F74D6A" w:rsidRPr="00CB1F3C">
        <w:rPr>
          <w:rFonts w:ascii="Arial" w:hAnsi="Arial" w:cs="Arial"/>
          <w:color w:val="000000"/>
          <w:shd w:val="clear" w:color="auto" w:fill="FFFFFF"/>
        </w:rPr>
        <w:t>one of the</w:t>
      </w:r>
      <w:r w:rsidR="007F0E18" w:rsidRPr="00CB1F3C">
        <w:rPr>
          <w:rFonts w:ascii="Arial" w:hAnsi="Arial" w:cs="Arial"/>
          <w:color w:val="000000"/>
          <w:shd w:val="clear" w:color="auto" w:fill="FFFFFF"/>
        </w:rPr>
        <w:t xml:space="preserve"> small psychophysics testing room</w:t>
      </w:r>
      <w:r w:rsidR="00F74D6A" w:rsidRPr="00CB1F3C">
        <w:rPr>
          <w:rFonts w:ascii="Arial" w:hAnsi="Arial" w:cs="Arial"/>
          <w:color w:val="000000"/>
          <w:shd w:val="clear" w:color="auto" w:fill="FFFFFF"/>
        </w:rPr>
        <w:t>s</w:t>
      </w:r>
      <w:r w:rsidR="007F0E18" w:rsidRPr="00CB1F3C">
        <w:rPr>
          <w:rFonts w:ascii="Arial" w:hAnsi="Arial" w:cs="Arial"/>
          <w:color w:val="000000"/>
          <w:shd w:val="clear" w:color="auto" w:fill="FFFFFF"/>
        </w:rPr>
        <w:t xml:space="preserve"> (</w:t>
      </w:r>
      <w:r w:rsidR="00134451" w:rsidRPr="00CB1F3C">
        <w:rPr>
          <w:rFonts w:ascii="Arial" w:hAnsi="Arial" w:cs="Arial"/>
          <w:color w:val="000000"/>
          <w:shd w:val="clear" w:color="auto" w:fill="FFFFFF"/>
        </w:rPr>
        <w:t>616.00.</w:t>
      </w:r>
      <w:r w:rsidR="007F0E18" w:rsidRPr="00CB1F3C">
        <w:rPr>
          <w:rFonts w:ascii="Arial" w:hAnsi="Arial" w:cs="Arial"/>
          <w:color w:val="000000"/>
          <w:shd w:val="clear" w:color="auto" w:fill="FFFFFF"/>
        </w:rPr>
        <w:t>107) in the Anna Watts building</w:t>
      </w:r>
      <w:r w:rsidR="00365270">
        <w:rPr>
          <w:rFonts w:ascii="Arial" w:hAnsi="Arial" w:cs="Arial"/>
          <w:color w:val="000000"/>
          <w:shd w:val="clear" w:color="auto" w:fill="FFFFFF"/>
        </w:rPr>
        <w:t>.</w:t>
      </w:r>
      <w:r w:rsidR="00E409F7" w:rsidRPr="00CB1F3C">
        <w:rPr>
          <w:rFonts w:ascii="Arial" w:hAnsi="Arial" w:cs="Arial"/>
          <w:color w:val="000000"/>
          <w:shd w:val="clear" w:color="auto" w:fill="FFFFFF"/>
        </w:rPr>
        <w:t xml:space="preserve"> </w:t>
      </w:r>
    </w:p>
    <w:p w14:paraId="1C185654" w14:textId="56974BE7" w:rsidR="001E79B7" w:rsidRPr="00CB1F3C" w:rsidRDefault="001F347E" w:rsidP="00632215">
      <w:pPr>
        <w:pStyle w:val="Heading2"/>
        <w:numPr>
          <w:ilvl w:val="0"/>
          <w:numId w:val="14"/>
        </w:numPr>
        <w:rPr>
          <w:shd w:val="clear" w:color="auto" w:fill="FFFFFF"/>
        </w:rPr>
      </w:pPr>
      <w:bookmarkStart w:id="10" w:name="_Toc57219181"/>
      <w:ins w:id="11" w:author="Manuel Spitschan" w:date="2020-11-25T17:20:00Z">
        <w:r>
          <w:rPr>
            <w:shd w:val="clear" w:color="auto" w:fill="FFFFFF"/>
          </w:rPr>
          <w:t xml:space="preserve">Operation: </w:t>
        </w:r>
      </w:ins>
      <w:r w:rsidR="000B0A81" w:rsidRPr="00CB1F3C">
        <w:rPr>
          <w:shd w:val="clear" w:color="auto" w:fill="FFFFFF"/>
        </w:rPr>
        <w:t>Check</w:t>
      </w:r>
      <w:r w:rsidR="00941ECB" w:rsidRPr="00CB1F3C">
        <w:rPr>
          <w:shd w:val="clear" w:color="auto" w:fill="FFFFFF"/>
        </w:rPr>
        <w:t>ing</w:t>
      </w:r>
      <w:r w:rsidR="000B0A81" w:rsidRPr="00CB1F3C">
        <w:rPr>
          <w:shd w:val="clear" w:color="auto" w:fill="FFFFFF"/>
        </w:rPr>
        <w:t xml:space="preserve"> connections and power</w:t>
      </w:r>
      <w:r w:rsidR="00C375AC" w:rsidRPr="00CB1F3C">
        <w:rPr>
          <w:shd w:val="clear" w:color="auto" w:fill="FFFFFF"/>
        </w:rPr>
        <w:t>ing</w:t>
      </w:r>
      <w:r w:rsidR="000B0A81" w:rsidRPr="00CB1F3C">
        <w:rPr>
          <w:shd w:val="clear" w:color="auto" w:fill="FFFFFF"/>
        </w:rPr>
        <w:t xml:space="preserve"> up</w:t>
      </w:r>
      <w:bookmarkEnd w:id="10"/>
    </w:p>
    <w:p w14:paraId="6522744B" w14:textId="77777777" w:rsidR="00AD7E80" w:rsidRPr="00CB1F3C" w:rsidRDefault="00AD7E80" w:rsidP="00503943">
      <w:pPr>
        <w:pStyle w:val="ListParagraph"/>
        <w:ind w:left="0"/>
        <w:rPr>
          <w:rFonts w:ascii="Arial" w:hAnsi="Arial" w:cs="Arial"/>
          <w:color w:val="000000"/>
          <w:shd w:val="clear" w:color="auto" w:fill="FFFFFF"/>
        </w:rPr>
      </w:pPr>
    </w:p>
    <w:p w14:paraId="0324D4C8" w14:textId="088357F7" w:rsidR="00A15A10" w:rsidRPr="00CB1F3C" w:rsidRDefault="00B2518C" w:rsidP="00503943">
      <w:pPr>
        <w:pStyle w:val="ListParagraph"/>
        <w:ind w:left="0"/>
        <w:rPr>
          <w:rFonts w:ascii="Arial" w:hAnsi="Arial" w:cs="Arial"/>
          <w:color w:val="000000"/>
          <w:shd w:val="clear" w:color="auto" w:fill="FFFFFF"/>
        </w:rPr>
      </w:pPr>
      <w:r w:rsidRPr="00CB1F3C">
        <w:rPr>
          <w:rFonts w:ascii="Arial" w:hAnsi="Arial" w:cs="Arial"/>
          <w:color w:val="000000"/>
          <w:shd w:val="clear" w:color="auto" w:fill="FFFFFF"/>
        </w:rPr>
        <w:t>All of the equipment is powered via a single extension lead located behind the integrating sphere</w:t>
      </w:r>
      <w:r w:rsidR="00171FB8" w:rsidRPr="00CB1F3C">
        <w:rPr>
          <w:rFonts w:ascii="Arial" w:hAnsi="Arial" w:cs="Arial"/>
          <w:color w:val="000000"/>
          <w:shd w:val="clear" w:color="auto" w:fill="FFFFFF"/>
        </w:rPr>
        <w:t xml:space="preserve">. </w:t>
      </w:r>
      <w:r w:rsidR="00F74D6A" w:rsidRPr="00CB1F3C">
        <w:rPr>
          <w:rFonts w:ascii="Arial" w:hAnsi="Arial" w:cs="Arial"/>
          <w:color w:val="000000"/>
          <w:shd w:val="clear" w:color="auto" w:fill="FFFFFF"/>
        </w:rPr>
        <w:t xml:space="preserve">Make </w:t>
      </w:r>
      <w:r w:rsidR="00171FB8" w:rsidRPr="00CB1F3C">
        <w:rPr>
          <w:rFonts w:ascii="Arial" w:hAnsi="Arial" w:cs="Arial"/>
          <w:color w:val="000000"/>
          <w:shd w:val="clear" w:color="auto" w:fill="FFFFFF"/>
        </w:rPr>
        <w:t xml:space="preserve">sure the laptop, the light engine and the LIGHTHUB (a small </w:t>
      </w:r>
      <w:r w:rsidR="00A15A10" w:rsidRPr="00CB1F3C">
        <w:rPr>
          <w:rFonts w:ascii="Arial" w:hAnsi="Arial" w:cs="Arial"/>
          <w:color w:val="000000"/>
          <w:shd w:val="clear" w:color="auto" w:fill="FFFFFF"/>
        </w:rPr>
        <w:t xml:space="preserve">orange and grey </w:t>
      </w:r>
      <w:r w:rsidR="00171FB8" w:rsidRPr="00CB1F3C">
        <w:rPr>
          <w:rFonts w:ascii="Arial" w:hAnsi="Arial" w:cs="Arial"/>
          <w:color w:val="000000"/>
          <w:shd w:val="clear" w:color="auto" w:fill="FFFFFF"/>
        </w:rPr>
        <w:t>computer that connects the light source to the laptop via USB) are plugged into the extension lead</w:t>
      </w:r>
      <w:r w:rsidR="00F74D6A" w:rsidRPr="00CB1F3C">
        <w:rPr>
          <w:rFonts w:ascii="Arial" w:hAnsi="Arial" w:cs="Arial"/>
          <w:color w:val="000000"/>
          <w:shd w:val="clear" w:color="auto" w:fill="FFFFFF"/>
        </w:rPr>
        <w:t xml:space="preserve"> and then turn the extension lead on at the wall</w:t>
      </w:r>
      <w:r w:rsidR="008C2B31">
        <w:rPr>
          <w:rFonts w:ascii="Arial" w:hAnsi="Arial" w:cs="Arial"/>
          <w:color w:val="000000"/>
          <w:shd w:val="clear" w:color="auto" w:fill="FFFFFF"/>
        </w:rPr>
        <w:t>. C</w:t>
      </w:r>
      <w:r w:rsidR="00F74D6A" w:rsidRPr="00CB1F3C">
        <w:rPr>
          <w:rFonts w:ascii="Arial" w:hAnsi="Arial" w:cs="Arial"/>
          <w:color w:val="000000"/>
          <w:shd w:val="clear" w:color="auto" w:fill="FFFFFF"/>
        </w:rPr>
        <w:t>heck that the individual switches for each of the active plug sockets on the extension lead are turned on.</w:t>
      </w:r>
      <w:r w:rsidR="00A15A10" w:rsidRPr="00CB1F3C">
        <w:rPr>
          <w:rFonts w:ascii="Arial" w:hAnsi="Arial" w:cs="Arial"/>
          <w:color w:val="000000"/>
          <w:shd w:val="clear" w:color="auto" w:fill="FFFFFF"/>
        </w:rPr>
        <w:t xml:space="preserve"> Now,</w:t>
      </w:r>
      <w:r w:rsidR="00F74D6A" w:rsidRPr="00CB1F3C">
        <w:rPr>
          <w:rFonts w:ascii="Arial" w:hAnsi="Arial" w:cs="Arial"/>
          <w:color w:val="000000"/>
          <w:shd w:val="clear" w:color="auto" w:fill="FFFFFF"/>
        </w:rPr>
        <w:t xml:space="preserve"> </w:t>
      </w:r>
      <w:r w:rsidR="00A15A10" w:rsidRPr="00CB1F3C">
        <w:rPr>
          <w:rFonts w:ascii="Arial" w:hAnsi="Arial" w:cs="Arial"/>
          <w:color w:val="000000"/>
          <w:shd w:val="clear" w:color="auto" w:fill="FFFFFF"/>
        </w:rPr>
        <w:t>boot the laptop, t</w:t>
      </w:r>
      <w:r w:rsidR="00171FB8" w:rsidRPr="00CB1F3C">
        <w:rPr>
          <w:rFonts w:ascii="Arial" w:hAnsi="Arial" w:cs="Arial"/>
          <w:color w:val="000000"/>
          <w:shd w:val="clear" w:color="auto" w:fill="FFFFFF"/>
        </w:rPr>
        <w:t>urn</w:t>
      </w:r>
      <w:r w:rsidR="00F74D6A" w:rsidRPr="00CB1F3C">
        <w:rPr>
          <w:rFonts w:ascii="Arial" w:hAnsi="Arial" w:cs="Arial"/>
          <w:color w:val="000000"/>
          <w:shd w:val="clear" w:color="auto" w:fill="FFFFFF"/>
        </w:rPr>
        <w:t xml:space="preserve"> on</w:t>
      </w:r>
      <w:r w:rsidR="00171FB8" w:rsidRPr="00CB1F3C">
        <w:rPr>
          <w:rFonts w:ascii="Arial" w:hAnsi="Arial" w:cs="Arial"/>
          <w:color w:val="000000"/>
          <w:shd w:val="clear" w:color="auto" w:fill="FFFFFF"/>
        </w:rPr>
        <w:t xml:space="preserve"> the light engine by flipping the switch </w:t>
      </w:r>
      <w:r w:rsidR="00F74D6A" w:rsidRPr="00CB1F3C">
        <w:rPr>
          <w:rFonts w:ascii="Arial" w:hAnsi="Arial" w:cs="Arial"/>
          <w:color w:val="000000"/>
          <w:shd w:val="clear" w:color="auto" w:fill="FFFFFF"/>
        </w:rPr>
        <w:t>at</w:t>
      </w:r>
      <w:r w:rsidR="00405125" w:rsidRPr="00CB1F3C">
        <w:rPr>
          <w:rFonts w:ascii="Arial" w:hAnsi="Arial" w:cs="Arial"/>
          <w:color w:val="000000"/>
          <w:shd w:val="clear" w:color="auto" w:fill="FFFFFF"/>
        </w:rPr>
        <w:t xml:space="preserve"> the back </w:t>
      </w:r>
      <w:r w:rsidR="008C2B31">
        <w:rPr>
          <w:rFonts w:ascii="Arial" w:hAnsi="Arial" w:cs="Arial"/>
          <w:color w:val="000000"/>
          <w:shd w:val="clear" w:color="auto" w:fill="FFFFFF"/>
        </w:rPr>
        <w:t xml:space="preserve">– </w:t>
      </w:r>
      <w:r w:rsidR="000B0A81" w:rsidRPr="00CB1F3C">
        <w:rPr>
          <w:rFonts w:ascii="Arial" w:hAnsi="Arial" w:cs="Arial"/>
          <w:color w:val="000000"/>
          <w:shd w:val="clear" w:color="auto" w:fill="FFFFFF"/>
        </w:rPr>
        <w:t xml:space="preserve">you should hear the fan start </w:t>
      </w:r>
      <w:r w:rsidR="009156F4" w:rsidRPr="00CB1F3C">
        <w:rPr>
          <w:rFonts w:ascii="Arial" w:hAnsi="Arial" w:cs="Arial"/>
          <w:color w:val="000000"/>
          <w:shd w:val="clear" w:color="auto" w:fill="FFFFFF"/>
        </w:rPr>
        <w:t>to whir</w:t>
      </w:r>
      <w:r w:rsidR="008C2B31">
        <w:rPr>
          <w:rFonts w:ascii="Arial" w:hAnsi="Arial" w:cs="Arial"/>
          <w:color w:val="000000"/>
          <w:shd w:val="clear" w:color="auto" w:fill="FFFFFF"/>
        </w:rPr>
        <w:t xml:space="preserve"> –</w:t>
      </w:r>
      <w:r w:rsidR="000B0A81" w:rsidRPr="00CB1F3C">
        <w:rPr>
          <w:rFonts w:ascii="Arial" w:hAnsi="Arial" w:cs="Arial"/>
          <w:color w:val="000000"/>
          <w:shd w:val="clear" w:color="auto" w:fill="FFFFFF"/>
        </w:rPr>
        <w:t xml:space="preserve"> and check that the </w:t>
      </w:r>
      <w:proofErr w:type="spellStart"/>
      <w:r w:rsidR="000B0A81" w:rsidRPr="00CB1F3C">
        <w:rPr>
          <w:rFonts w:ascii="Arial" w:hAnsi="Arial" w:cs="Arial"/>
          <w:color w:val="000000"/>
          <w:shd w:val="clear" w:color="auto" w:fill="FFFFFF"/>
        </w:rPr>
        <w:t>leds</w:t>
      </w:r>
      <w:proofErr w:type="spellEnd"/>
      <w:r w:rsidR="000B0A81" w:rsidRPr="00CB1F3C">
        <w:rPr>
          <w:rFonts w:ascii="Arial" w:hAnsi="Arial" w:cs="Arial"/>
          <w:color w:val="000000"/>
          <w:shd w:val="clear" w:color="auto" w:fill="FFFFFF"/>
        </w:rPr>
        <w:t xml:space="preserve"> on the LIGHTHUB</w:t>
      </w:r>
      <w:r w:rsidR="00F74D6A" w:rsidRPr="00CB1F3C">
        <w:rPr>
          <w:rFonts w:ascii="Arial" w:hAnsi="Arial" w:cs="Arial"/>
          <w:color w:val="000000"/>
          <w:shd w:val="clear" w:color="auto" w:fill="FFFFFF"/>
        </w:rPr>
        <w:t xml:space="preserve"> </w:t>
      </w:r>
      <w:r w:rsidR="00405125" w:rsidRPr="00CB1F3C">
        <w:rPr>
          <w:rFonts w:ascii="Arial" w:hAnsi="Arial" w:cs="Arial"/>
          <w:color w:val="000000"/>
          <w:shd w:val="clear" w:color="auto" w:fill="FFFFFF"/>
        </w:rPr>
        <w:t>have lit up</w:t>
      </w:r>
      <w:r w:rsidR="00A15A10" w:rsidRPr="00CB1F3C">
        <w:rPr>
          <w:rFonts w:ascii="Arial" w:hAnsi="Arial" w:cs="Arial"/>
          <w:color w:val="000000"/>
          <w:shd w:val="clear" w:color="auto" w:fill="FFFFFF"/>
        </w:rPr>
        <w:t xml:space="preserve"> to show that it is receiving power</w:t>
      </w:r>
      <w:r w:rsidR="000B0A81" w:rsidRPr="00CB1F3C">
        <w:rPr>
          <w:rFonts w:ascii="Arial" w:hAnsi="Arial" w:cs="Arial"/>
          <w:color w:val="000000"/>
          <w:shd w:val="clear" w:color="auto" w:fill="FFFFFF"/>
        </w:rPr>
        <w:t xml:space="preserve">. </w:t>
      </w:r>
      <w:r w:rsidR="00405125" w:rsidRPr="00CB1F3C">
        <w:rPr>
          <w:rFonts w:ascii="Arial" w:hAnsi="Arial" w:cs="Arial"/>
          <w:color w:val="000000"/>
          <w:shd w:val="clear" w:color="auto" w:fill="FFFFFF"/>
        </w:rPr>
        <w:t>Make sure the USB cable coming out of the LIGHTHUB is connected to the USB port on the right side of the laptop</w:t>
      </w:r>
      <w:r w:rsidR="006D7507" w:rsidRPr="00CB1F3C">
        <w:rPr>
          <w:rFonts w:ascii="Arial" w:hAnsi="Arial" w:cs="Arial"/>
          <w:color w:val="000000"/>
          <w:shd w:val="clear" w:color="auto" w:fill="FFFFFF"/>
        </w:rPr>
        <w:t xml:space="preserve"> and that the ethernet cable is connected to the light source</w:t>
      </w:r>
      <w:r w:rsidR="00405125" w:rsidRPr="00CB1F3C">
        <w:rPr>
          <w:rFonts w:ascii="Arial" w:hAnsi="Arial" w:cs="Arial"/>
          <w:color w:val="000000"/>
          <w:shd w:val="clear" w:color="auto" w:fill="FFFFFF"/>
        </w:rPr>
        <w:t xml:space="preserve">. </w:t>
      </w:r>
      <w:r w:rsidR="00941ECB" w:rsidRPr="00CB1F3C">
        <w:rPr>
          <w:rFonts w:ascii="Arial" w:hAnsi="Arial" w:cs="Arial"/>
          <w:color w:val="000000"/>
          <w:shd w:val="clear" w:color="auto" w:fill="FFFFFF"/>
        </w:rPr>
        <w:t>Plug</w:t>
      </w:r>
      <w:r w:rsidR="00405125" w:rsidRPr="00CB1F3C">
        <w:rPr>
          <w:rFonts w:ascii="Arial" w:hAnsi="Arial" w:cs="Arial"/>
          <w:color w:val="000000"/>
          <w:shd w:val="clear" w:color="auto" w:fill="FFFFFF"/>
        </w:rPr>
        <w:t xml:space="preserve"> the eye tracker into the USB port on the left side of the laptop and </w:t>
      </w:r>
      <w:r w:rsidR="008C2B31">
        <w:rPr>
          <w:rFonts w:ascii="Arial" w:hAnsi="Arial" w:cs="Arial"/>
          <w:color w:val="000000"/>
          <w:shd w:val="clear" w:color="auto" w:fill="FFFFFF"/>
        </w:rPr>
        <w:t>ask the participant to put it on like they</w:t>
      </w:r>
      <w:r w:rsidR="00405125" w:rsidRPr="00CB1F3C">
        <w:rPr>
          <w:rFonts w:ascii="Arial" w:hAnsi="Arial" w:cs="Arial"/>
          <w:color w:val="000000"/>
          <w:shd w:val="clear" w:color="auto" w:fill="FFFFFF"/>
        </w:rPr>
        <w:t xml:space="preserve"> would a pair of glasses.</w:t>
      </w:r>
    </w:p>
    <w:p w14:paraId="7EF3C817" w14:textId="4C907C06" w:rsidR="00DC5381" w:rsidRPr="00DC5381" w:rsidRDefault="001F347E" w:rsidP="00632215">
      <w:pPr>
        <w:pStyle w:val="Heading2"/>
        <w:numPr>
          <w:ilvl w:val="0"/>
          <w:numId w:val="14"/>
        </w:numPr>
        <w:rPr>
          <w:shd w:val="clear" w:color="auto" w:fill="FFFFFF"/>
        </w:rPr>
      </w:pPr>
      <w:bookmarkStart w:id="12" w:name="_Toc57219182"/>
      <w:ins w:id="13" w:author="Manuel Spitschan" w:date="2020-11-25T17:20:00Z">
        <w:r>
          <w:rPr>
            <w:shd w:val="clear" w:color="auto" w:fill="FFFFFF"/>
          </w:rPr>
          <w:t xml:space="preserve">Operation: </w:t>
        </w:r>
      </w:ins>
      <w:r w:rsidR="00DC5381">
        <w:rPr>
          <w:shd w:val="clear" w:color="auto" w:fill="FFFFFF"/>
        </w:rPr>
        <w:t>Running a protocol</w:t>
      </w:r>
      <w:bookmarkEnd w:id="12"/>
    </w:p>
    <w:p w14:paraId="687822EA" w14:textId="77777777" w:rsidR="001E79B7" w:rsidRPr="00CB1F3C" w:rsidRDefault="001E79B7" w:rsidP="001E79B7">
      <w:pPr>
        <w:pStyle w:val="ListParagraph"/>
        <w:ind w:left="0"/>
        <w:rPr>
          <w:rFonts w:ascii="Arial" w:hAnsi="Arial" w:cs="Arial"/>
          <w:color w:val="000000"/>
          <w:shd w:val="clear" w:color="auto" w:fill="FFFFFF"/>
        </w:rPr>
      </w:pPr>
    </w:p>
    <w:p w14:paraId="394D3B39" w14:textId="77777777" w:rsidR="00DC5381" w:rsidRPr="00CB1F3C" w:rsidRDefault="00DC5381" w:rsidP="00DC5381">
      <w:pPr>
        <w:pStyle w:val="ListParagraph"/>
        <w:numPr>
          <w:ilvl w:val="0"/>
          <w:numId w:val="4"/>
        </w:numPr>
        <w:rPr>
          <w:rFonts w:ascii="Arial" w:hAnsi="Arial" w:cs="Arial"/>
          <w:color w:val="000000"/>
          <w:shd w:val="clear" w:color="auto" w:fill="FFFFFF"/>
        </w:rPr>
      </w:pPr>
      <w:r w:rsidRPr="00CB1F3C">
        <w:rPr>
          <w:rFonts w:ascii="Arial" w:hAnsi="Arial" w:cs="Arial"/>
          <w:color w:val="000000"/>
          <w:shd w:val="clear" w:color="auto" w:fill="FFFFFF"/>
        </w:rPr>
        <w:t xml:space="preserve">Press </w:t>
      </w:r>
      <w:proofErr w:type="spellStart"/>
      <w:r w:rsidRPr="00CB1F3C">
        <w:rPr>
          <w:rFonts w:ascii="Arial" w:hAnsi="Arial" w:cs="Arial"/>
          <w:color w:val="000000"/>
          <w:shd w:val="clear" w:color="auto" w:fill="FFFFFF"/>
        </w:rPr>
        <w:t>Ctrl+Alt+Del</w:t>
      </w:r>
      <w:proofErr w:type="spellEnd"/>
      <w:r w:rsidRPr="00CB1F3C">
        <w:rPr>
          <w:rFonts w:ascii="Arial" w:hAnsi="Arial" w:cs="Arial"/>
          <w:color w:val="000000"/>
          <w:shd w:val="clear" w:color="auto" w:fill="FFFFFF"/>
        </w:rPr>
        <w:t xml:space="preserve"> on the </w:t>
      </w:r>
      <w:commentRangeStart w:id="14"/>
      <w:r w:rsidRPr="00CB1F3C">
        <w:rPr>
          <w:rFonts w:ascii="Arial" w:hAnsi="Arial" w:cs="Arial"/>
          <w:color w:val="000000"/>
          <w:shd w:val="clear" w:color="auto" w:fill="FFFFFF"/>
        </w:rPr>
        <w:t xml:space="preserve">laptop </w:t>
      </w:r>
      <w:commentRangeEnd w:id="14"/>
      <w:r w:rsidR="001F347E">
        <w:rPr>
          <w:rStyle w:val="CommentReference"/>
          <w:rFonts w:ascii="Times" w:eastAsia="Times New Roman" w:hAnsi="Times"/>
        </w:rPr>
        <w:commentReference w:id="14"/>
      </w:r>
      <w:r w:rsidRPr="00CB1F3C">
        <w:rPr>
          <w:rFonts w:ascii="Arial" w:hAnsi="Arial" w:cs="Arial"/>
          <w:color w:val="000000"/>
          <w:shd w:val="clear" w:color="auto" w:fill="FFFFFF"/>
        </w:rPr>
        <w:t>and enter the following login credentials:</w:t>
      </w:r>
    </w:p>
    <w:p w14:paraId="62E5D80A" w14:textId="77777777" w:rsidR="00DC5381" w:rsidRPr="00CB1F3C" w:rsidRDefault="00DC5381" w:rsidP="00DC5381">
      <w:pPr>
        <w:pStyle w:val="ListParagraph"/>
        <w:rPr>
          <w:rFonts w:ascii="Arial" w:hAnsi="Arial" w:cs="Arial"/>
          <w:color w:val="000000"/>
          <w:shd w:val="clear" w:color="auto" w:fill="FFFFFF"/>
        </w:rPr>
      </w:pPr>
    </w:p>
    <w:p w14:paraId="269DEBC6" w14:textId="6D1CF2A0" w:rsidR="00DC5381" w:rsidRPr="00CB1F3C" w:rsidRDefault="00DC5381" w:rsidP="00DC5381">
      <w:pPr>
        <w:pStyle w:val="ListParagraph"/>
        <w:rPr>
          <w:rFonts w:ascii="Arial" w:hAnsi="Arial" w:cs="Arial"/>
          <w:color w:val="000000"/>
          <w:shd w:val="clear" w:color="auto" w:fill="FFFFFF"/>
        </w:rPr>
      </w:pPr>
      <w:r w:rsidRPr="00CB1F3C">
        <w:rPr>
          <w:rFonts w:ascii="Arial" w:hAnsi="Arial" w:cs="Arial"/>
          <w:color w:val="000000"/>
          <w:shd w:val="clear" w:color="auto" w:fill="FFFFFF"/>
        </w:rPr>
        <w:t xml:space="preserve">Username: </w:t>
      </w:r>
      <w:ins w:id="15" w:author="Manuel Spitschan" w:date="2020-11-25T17:22:00Z">
        <w:r w:rsidR="001F347E">
          <w:rPr>
            <w:rFonts w:ascii="Arial" w:hAnsi="Arial" w:cs="Arial"/>
            <w:color w:val="000000"/>
            <w:shd w:val="clear" w:color="auto" w:fill="FFFFFF"/>
          </w:rPr>
          <w:tab/>
        </w:r>
      </w:ins>
      <w:r w:rsidR="00632215">
        <w:rPr>
          <w:rFonts w:ascii="Arial" w:hAnsi="Arial" w:cs="Arial"/>
          <w:color w:val="000000"/>
          <w:shd w:val="clear" w:color="auto" w:fill="FFFFFF"/>
        </w:rPr>
        <w:t xml:space="preserve"> </w:t>
      </w:r>
      <w:r w:rsidRPr="001F347E">
        <w:rPr>
          <w:rFonts w:ascii="Courier" w:hAnsi="Courier" w:cs="Courier New"/>
          <w:color w:val="000000"/>
          <w:shd w:val="clear" w:color="auto" w:fill="FFFFFF"/>
          <w:rPrChange w:id="16" w:author="Manuel Spitschan" w:date="2020-11-25T17:22:00Z">
            <w:rPr>
              <w:rFonts w:ascii="Arial" w:hAnsi="Arial" w:cs="Arial"/>
              <w:color w:val="000000"/>
              <w:shd w:val="clear" w:color="auto" w:fill="FFFFFF"/>
            </w:rPr>
          </w:rPrChange>
        </w:rPr>
        <w:t>engs2242</w:t>
      </w:r>
    </w:p>
    <w:p w14:paraId="136AD33D" w14:textId="206DE28F" w:rsidR="00DC5381" w:rsidRPr="00CB1F3C" w:rsidRDefault="00DC5381" w:rsidP="00DC5381">
      <w:pPr>
        <w:pStyle w:val="ListParagraph"/>
        <w:rPr>
          <w:rFonts w:ascii="Arial" w:hAnsi="Arial" w:cs="Arial"/>
          <w:color w:val="000000"/>
          <w:shd w:val="clear" w:color="auto" w:fill="FFFFFF"/>
        </w:rPr>
      </w:pPr>
      <w:r w:rsidRPr="00CB1F3C">
        <w:rPr>
          <w:rFonts w:ascii="Arial" w:hAnsi="Arial" w:cs="Arial"/>
          <w:color w:val="000000"/>
          <w:shd w:val="clear" w:color="auto" w:fill="FFFFFF"/>
        </w:rPr>
        <w:t>Password:</w:t>
      </w:r>
      <w:ins w:id="17" w:author="Manuel Spitschan" w:date="2020-11-25T17:22:00Z">
        <w:r w:rsidR="001F347E">
          <w:rPr>
            <w:rFonts w:ascii="Arial" w:hAnsi="Arial" w:cs="Arial"/>
            <w:color w:val="000000"/>
            <w:shd w:val="clear" w:color="auto" w:fill="FFFFFF"/>
          </w:rPr>
          <w:tab/>
        </w:r>
      </w:ins>
      <w:r w:rsidRPr="00CB1F3C">
        <w:rPr>
          <w:rFonts w:ascii="Arial" w:hAnsi="Arial" w:cs="Arial"/>
          <w:color w:val="000000"/>
          <w:shd w:val="clear" w:color="auto" w:fill="FFFFFF"/>
        </w:rPr>
        <w:t xml:space="preserve"> </w:t>
      </w:r>
      <w:r w:rsidRPr="001F347E">
        <w:rPr>
          <w:rFonts w:ascii="Courier" w:hAnsi="Courier" w:cs="Arial"/>
          <w:color w:val="000000"/>
          <w:shd w:val="clear" w:color="auto" w:fill="FFFFFF"/>
          <w:rPrChange w:id="18" w:author="Manuel Spitschan" w:date="2020-11-25T17:22:00Z">
            <w:rPr>
              <w:rFonts w:ascii="Arial" w:hAnsi="Arial" w:cs="Arial"/>
              <w:color w:val="000000"/>
              <w:shd w:val="clear" w:color="auto" w:fill="FFFFFF"/>
            </w:rPr>
          </w:rPrChange>
        </w:rPr>
        <w:t>TempPa55!</w:t>
      </w:r>
    </w:p>
    <w:p w14:paraId="04368981" w14:textId="77777777" w:rsidR="00DC5381" w:rsidRPr="00CB1F3C" w:rsidRDefault="00DC5381" w:rsidP="00DC5381">
      <w:pPr>
        <w:pStyle w:val="ListParagraph"/>
        <w:rPr>
          <w:rFonts w:ascii="Arial" w:hAnsi="Arial" w:cs="Arial"/>
          <w:color w:val="000000"/>
          <w:shd w:val="clear" w:color="auto" w:fill="FFFFFF"/>
        </w:rPr>
      </w:pPr>
    </w:p>
    <w:p w14:paraId="3B45D223" w14:textId="25BD3030" w:rsidR="00DC5381" w:rsidRPr="00CB1F3C" w:rsidRDefault="00DC5381" w:rsidP="00DC5381">
      <w:pPr>
        <w:pStyle w:val="ListParagraph"/>
        <w:rPr>
          <w:rFonts w:ascii="Arial" w:hAnsi="Arial" w:cs="Arial"/>
          <w:color w:val="000000"/>
          <w:shd w:val="clear" w:color="auto" w:fill="FFFFFF"/>
        </w:rPr>
      </w:pPr>
      <w:r>
        <w:rPr>
          <w:rFonts w:ascii="Arial" w:hAnsi="Arial" w:cs="Arial"/>
          <w:color w:val="000000"/>
          <w:shd w:val="clear" w:color="auto" w:fill="FFFFFF"/>
        </w:rPr>
        <w:t xml:space="preserve">Active testing protocols are kept in a </w:t>
      </w:r>
      <w:r w:rsidR="008C2B31">
        <w:rPr>
          <w:rFonts w:ascii="Arial" w:hAnsi="Arial" w:cs="Arial"/>
          <w:color w:val="000000"/>
          <w:shd w:val="clear" w:color="auto" w:fill="FFFFFF"/>
        </w:rPr>
        <w:t>‘</w:t>
      </w:r>
      <w:r w:rsidRPr="00F32323">
        <w:rPr>
          <w:rFonts w:ascii="Courier" w:hAnsi="Courier" w:cs="Arial"/>
          <w:color w:val="000000"/>
          <w:shd w:val="clear" w:color="auto" w:fill="FFFFFF"/>
          <w:rPrChange w:id="19" w:author="Manuel Spitschan" w:date="2020-11-25T17:22:00Z">
            <w:rPr>
              <w:rFonts w:ascii="Arial" w:hAnsi="Arial" w:cs="Arial"/>
              <w:color w:val="000000"/>
              <w:shd w:val="clear" w:color="auto" w:fill="FFFFFF"/>
            </w:rPr>
          </w:rPrChange>
        </w:rPr>
        <w:t>protocols</w:t>
      </w:r>
      <w:r w:rsidR="008C2B31">
        <w:rPr>
          <w:rFonts w:ascii="Courier" w:hAnsi="Courier" w:cs="Arial"/>
          <w:color w:val="000000"/>
          <w:shd w:val="clear" w:color="auto" w:fill="FFFFFF"/>
        </w:rPr>
        <w:t>’</w:t>
      </w:r>
      <w:r w:rsidRPr="00CB1F3C">
        <w:rPr>
          <w:rFonts w:ascii="Arial" w:hAnsi="Arial" w:cs="Arial"/>
          <w:color w:val="000000"/>
          <w:shd w:val="clear" w:color="auto" w:fill="FFFFFF"/>
        </w:rPr>
        <w:t xml:space="preserve"> folder on the desktop</w:t>
      </w:r>
      <w:r>
        <w:rPr>
          <w:rFonts w:ascii="Arial" w:hAnsi="Arial" w:cs="Arial"/>
          <w:color w:val="000000"/>
          <w:shd w:val="clear" w:color="auto" w:fill="FFFFFF"/>
        </w:rPr>
        <w:t xml:space="preserve">. </w:t>
      </w:r>
      <w:commentRangeStart w:id="20"/>
      <w:r>
        <w:rPr>
          <w:rFonts w:ascii="Arial" w:hAnsi="Arial" w:cs="Arial"/>
          <w:color w:val="000000"/>
          <w:shd w:val="clear" w:color="auto" w:fill="FFFFFF"/>
        </w:rPr>
        <w:t>Open this folder</w:t>
      </w:r>
      <w:r w:rsidRPr="00CB1F3C">
        <w:rPr>
          <w:rFonts w:ascii="Arial" w:hAnsi="Arial" w:cs="Arial"/>
          <w:color w:val="000000"/>
          <w:shd w:val="clear" w:color="auto" w:fill="FFFFFF"/>
        </w:rPr>
        <w:t xml:space="preserve"> and locate the protocol that you w</w:t>
      </w:r>
      <w:r>
        <w:rPr>
          <w:rFonts w:ascii="Arial" w:hAnsi="Arial" w:cs="Arial"/>
          <w:color w:val="000000"/>
          <w:shd w:val="clear" w:color="auto" w:fill="FFFFFF"/>
        </w:rPr>
        <w:t>ish to run</w:t>
      </w:r>
      <w:r w:rsidRPr="00CB1F3C">
        <w:rPr>
          <w:rFonts w:ascii="Arial" w:hAnsi="Arial" w:cs="Arial"/>
          <w:color w:val="000000"/>
          <w:shd w:val="clear" w:color="auto" w:fill="FFFFFF"/>
        </w:rPr>
        <w:t xml:space="preserve">. </w:t>
      </w:r>
      <w:commentRangeEnd w:id="20"/>
      <w:r w:rsidR="00F32323">
        <w:rPr>
          <w:rStyle w:val="CommentReference"/>
          <w:rFonts w:ascii="Times" w:eastAsia="Times New Roman" w:hAnsi="Times"/>
        </w:rPr>
        <w:commentReference w:id="20"/>
      </w:r>
      <w:r w:rsidRPr="00CB1F3C">
        <w:rPr>
          <w:rFonts w:ascii="Arial" w:hAnsi="Arial" w:cs="Arial"/>
          <w:color w:val="000000"/>
          <w:shd w:val="clear" w:color="auto" w:fill="FFFFFF"/>
        </w:rPr>
        <w:t xml:space="preserve">Read carefully through the README file for a detailed description of the protocol and what is required on the behalf of the participant. </w:t>
      </w:r>
      <w:r>
        <w:rPr>
          <w:rFonts w:ascii="Arial" w:hAnsi="Arial" w:cs="Arial"/>
          <w:color w:val="000000"/>
          <w:shd w:val="clear" w:color="auto" w:fill="FFFFFF"/>
        </w:rPr>
        <w:t>If necessary, review the script as well.</w:t>
      </w:r>
    </w:p>
    <w:p w14:paraId="43B64002" w14:textId="77777777" w:rsidR="00DC5381" w:rsidRDefault="00DC5381" w:rsidP="00DC5381">
      <w:pPr>
        <w:pStyle w:val="ListParagraph"/>
        <w:rPr>
          <w:rFonts w:ascii="Arial" w:hAnsi="Arial" w:cs="Arial"/>
          <w:color w:val="000000"/>
          <w:shd w:val="clear" w:color="auto" w:fill="FFFFFF"/>
        </w:rPr>
      </w:pPr>
    </w:p>
    <w:p w14:paraId="46BE1A4C" w14:textId="7964D53B" w:rsidR="009156F4" w:rsidRPr="00CB1F3C" w:rsidRDefault="009156F4" w:rsidP="009156F4">
      <w:pPr>
        <w:pStyle w:val="ListParagraph"/>
        <w:numPr>
          <w:ilvl w:val="0"/>
          <w:numId w:val="4"/>
        </w:numPr>
        <w:rPr>
          <w:rFonts w:ascii="Arial" w:hAnsi="Arial" w:cs="Arial"/>
          <w:color w:val="000000"/>
          <w:shd w:val="clear" w:color="auto" w:fill="FFFFFF"/>
        </w:rPr>
      </w:pPr>
      <w:r w:rsidRPr="00CB1F3C">
        <w:rPr>
          <w:rFonts w:ascii="Arial" w:hAnsi="Arial" w:cs="Arial"/>
          <w:color w:val="000000"/>
          <w:shd w:val="clear" w:color="auto" w:fill="FFFFFF"/>
        </w:rPr>
        <w:t xml:space="preserve">Open an Anaconda Prompt by clicking on the </w:t>
      </w:r>
      <w:r w:rsidR="00407438">
        <w:rPr>
          <w:rFonts w:ascii="Arial" w:hAnsi="Arial" w:cs="Arial"/>
          <w:color w:val="000000"/>
          <w:shd w:val="clear" w:color="auto" w:fill="FFFFFF"/>
        </w:rPr>
        <w:t xml:space="preserve">relevant </w:t>
      </w:r>
      <w:r w:rsidRPr="00CB1F3C">
        <w:rPr>
          <w:rFonts w:ascii="Arial" w:hAnsi="Arial" w:cs="Arial"/>
          <w:color w:val="000000"/>
          <w:shd w:val="clear" w:color="auto" w:fill="FFFFFF"/>
        </w:rPr>
        <w:t xml:space="preserve">icon in the task bar. Type </w:t>
      </w:r>
      <w:r w:rsidRPr="008C2B31">
        <w:rPr>
          <w:rFonts w:ascii="Courier New" w:hAnsi="Courier New" w:cs="Courier New"/>
          <w:color w:val="000000"/>
          <w:highlight w:val="lightGray"/>
          <w:shd w:val="clear" w:color="auto" w:fill="FFFFFF"/>
        </w:rPr>
        <w:t>conda activate pupi</w:t>
      </w:r>
      <w:r w:rsidR="00DC5381" w:rsidRPr="008C2B31">
        <w:rPr>
          <w:rFonts w:ascii="Courier New" w:hAnsi="Courier New" w:cs="Courier New"/>
          <w:color w:val="000000"/>
          <w:highlight w:val="lightGray"/>
          <w:shd w:val="clear" w:color="auto" w:fill="FFFFFF"/>
        </w:rPr>
        <w:t>l</w:t>
      </w:r>
      <w:r w:rsidRPr="00CB1F3C">
        <w:rPr>
          <w:rFonts w:ascii="Arial" w:hAnsi="Arial" w:cs="Arial"/>
          <w:color w:val="000000"/>
          <w:shd w:val="clear" w:color="auto" w:fill="FFFFFF"/>
        </w:rPr>
        <w:t xml:space="preserve"> and press </w:t>
      </w:r>
      <w:r w:rsidR="00941ECB" w:rsidRPr="00CB1F3C">
        <w:rPr>
          <w:rFonts w:ascii="Arial" w:hAnsi="Arial" w:cs="Arial"/>
          <w:color w:val="000000"/>
          <w:shd w:val="clear" w:color="auto" w:fill="FFFFFF"/>
        </w:rPr>
        <w:t>Enter</w:t>
      </w:r>
      <w:r w:rsidRPr="00CB1F3C">
        <w:rPr>
          <w:rFonts w:ascii="Arial" w:hAnsi="Arial" w:cs="Arial"/>
          <w:color w:val="000000"/>
          <w:shd w:val="clear" w:color="auto" w:fill="FFFFFF"/>
        </w:rPr>
        <w:t xml:space="preserve">. This </w:t>
      </w:r>
      <w:r w:rsidR="00941ECB" w:rsidRPr="00CB1F3C">
        <w:rPr>
          <w:rFonts w:ascii="Arial" w:hAnsi="Arial" w:cs="Arial"/>
          <w:color w:val="000000"/>
          <w:shd w:val="clear" w:color="auto" w:fill="FFFFFF"/>
        </w:rPr>
        <w:t xml:space="preserve">will </w:t>
      </w:r>
      <w:r w:rsidRPr="00CB1F3C">
        <w:rPr>
          <w:rFonts w:ascii="Arial" w:hAnsi="Arial" w:cs="Arial"/>
          <w:color w:val="000000"/>
          <w:shd w:val="clear" w:color="auto" w:fill="FFFFFF"/>
        </w:rPr>
        <w:t xml:space="preserve">ensure that you </w:t>
      </w:r>
      <w:r w:rsidR="00941ECB" w:rsidRPr="00CB1F3C">
        <w:rPr>
          <w:rFonts w:ascii="Arial" w:hAnsi="Arial" w:cs="Arial"/>
          <w:color w:val="000000"/>
          <w:shd w:val="clear" w:color="auto" w:fill="FFFFFF"/>
        </w:rPr>
        <w:t xml:space="preserve">run </w:t>
      </w:r>
      <w:r w:rsidRPr="00CB1F3C">
        <w:rPr>
          <w:rFonts w:ascii="Arial" w:hAnsi="Arial" w:cs="Arial"/>
          <w:color w:val="000000"/>
          <w:shd w:val="clear" w:color="auto" w:fill="FFFFFF"/>
        </w:rPr>
        <w:t xml:space="preserve">the experiment in the correct environment where all of the </w:t>
      </w:r>
      <w:r w:rsidR="00941ECB" w:rsidRPr="00CB1F3C">
        <w:rPr>
          <w:rFonts w:ascii="Arial" w:hAnsi="Arial" w:cs="Arial"/>
          <w:color w:val="000000"/>
          <w:shd w:val="clear" w:color="auto" w:fill="FFFFFF"/>
        </w:rPr>
        <w:t xml:space="preserve">required </w:t>
      </w:r>
      <w:r w:rsidRPr="00CB1F3C">
        <w:rPr>
          <w:rFonts w:ascii="Arial" w:hAnsi="Arial" w:cs="Arial"/>
          <w:color w:val="000000"/>
          <w:shd w:val="clear" w:color="auto" w:fill="FFFFFF"/>
        </w:rPr>
        <w:t xml:space="preserve">dependencies are installed. </w:t>
      </w:r>
      <w:r w:rsidR="00407438">
        <w:rPr>
          <w:rFonts w:ascii="Arial" w:hAnsi="Arial" w:cs="Arial"/>
          <w:color w:val="000000"/>
          <w:shd w:val="clear" w:color="auto" w:fill="FFFFFF"/>
        </w:rPr>
        <w:t xml:space="preserve">If you are using </w:t>
      </w:r>
      <w:r w:rsidR="00407438">
        <w:rPr>
          <w:rFonts w:ascii="Arial" w:hAnsi="Arial" w:cs="Arial"/>
          <w:color w:val="000000"/>
          <w:shd w:val="clear" w:color="auto" w:fill="FFFFFF"/>
        </w:rPr>
        <w:lastRenderedPageBreak/>
        <w:t>your own laptop you will first need to clone the repo and create a Python environment using the requirements.txt / .yml file.</w:t>
      </w:r>
    </w:p>
    <w:p w14:paraId="2CC97A52" w14:textId="77777777" w:rsidR="00941ECB" w:rsidRPr="00CB1F3C" w:rsidRDefault="00941ECB" w:rsidP="00941ECB">
      <w:pPr>
        <w:pStyle w:val="ListParagraph"/>
        <w:rPr>
          <w:rFonts w:ascii="Arial" w:hAnsi="Arial" w:cs="Arial"/>
          <w:color w:val="000000"/>
          <w:shd w:val="clear" w:color="auto" w:fill="FFFFFF"/>
        </w:rPr>
      </w:pPr>
    </w:p>
    <w:p w14:paraId="664EAC01" w14:textId="33B61B3E" w:rsidR="00075584" w:rsidRPr="00DC5381" w:rsidRDefault="009156F4" w:rsidP="00DC5381">
      <w:pPr>
        <w:pStyle w:val="ListParagraph"/>
        <w:numPr>
          <w:ilvl w:val="0"/>
          <w:numId w:val="4"/>
        </w:numPr>
        <w:rPr>
          <w:rFonts w:ascii="Arial" w:hAnsi="Arial" w:cs="Arial"/>
          <w:color w:val="000000"/>
          <w:shd w:val="clear" w:color="auto" w:fill="FFFFFF"/>
        </w:rPr>
      </w:pPr>
      <w:r w:rsidRPr="00CB1F3C">
        <w:rPr>
          <w:rFonts w:ascii="Arial" w:hAnsi="Arial" w:cs="Arial"/>
          <w:color w:val="000000"/>
          <w:shd w:val="clear" w:color="auto" w:fill="FFFFFF"/>
        </w:rPr>
        <w:t xml:space="preserve">Now type </w:t>
      </w:r>
      <w:r w:rsidRPr="008C2B31">
        <w:rPr>
          <w:rFonts w:ascii="Courier New" w:hAnsi="Courier New" w:cs="Courier New"/>
          <w:color w:val="000000"/>
          <w:highlight w:val="lightGray"/>
          <w:shd w:val="clear" w:color="auto" w:fill="FFFFFF"/>
        </w:rPr>
        <w:t xml:space="preserve">cd </w:t>
      </w:r>
      <w:r w:rsidR="00941ECB" w:rsidRPr="008C2B31">
        <w:rPr>
          <w:rFonts w:ascii="Courier New" w:hAnsi="Courier New" w:cs="Courier New"/>
          <w:color w:val="000000"/>
          <w:highlight w:val="lightGray"/>
          <w:shd w:val="clear" w:color="auto" w:fill="FFFFFF"/>
        </w:rPr>
        <w:t>Desktop/</w:t>
      </w:r>
      <w:r w:rsidRPr="008C2B31">
        <w:rPr>
          <w:rFonts w:ascii="Courier New" w:hAnsi="Courier New" w:cs="Courier New"/>
          <w:color w:val="000000"/>
          <w:highlight w:val="lightGray"/>
          <w:shd w:val="clear" w:color="auto" w:fill="FFFFFF"/>
        </w:rPr>
        <w:t>protocols</w:t>
      </w:r>
      <w:r w:rsidR="00E52B7E" w:rsidRPr="008C2B31">
        <w:rPr>
          <w:rFonts w:ascii="Courier New" w:hAnsi="Courier New" w:cs="Courier New"/>
          <w:color w:val="000000"/>
          <w:highlight w:val="lightGray"/>
          <w:shd w:val="clear" w:color="auto" w:fill="FFFFFF"/>
        </w:rPr>
        <w:t>/&lt;protocol_name&gt;</w:t>
      </w:r>
      <w:r w:rsidRPr="00CB1F3C">
        <w:rPr>
          <w:rFonts w:ascii="Arial" w:hAnsi="Arial" w:cs="Arial"/>
          <w:color w:val="000000"/>
          <w:shd w:val="clear" w:color="auto" w:fill="FFFFFF"/>
        </w:rPr>
        <w:t xml:space="preserve"> </w:t>
      </w:r>
      <w:r w:rsidR="00941ECB" w:rsidRPr="00CB1F3C">
        <w:rPr>
          <w:rFonts w:ascii="Arial" w:hAnsi="Arial" w:cs="Arial"/>
          <w:color w:val="000000"/>
          <w:shd w:val="clear" w:color="auto" w:fill="FFFFFF"/>
        </w:rPr>
        <w:t xml:space="preserve">and press Enter </w:t>
      </w:r>
      <w:r w:rsidRPr="00CB1F3C">
        <w:rPr>
          <w:rFonts w:ascii="Arial" w:hAnsi="Arial" w:cs="Arial"/>
          <w:color w:val="000000"/>
          <w:shd w:val="clear" w:color="auto" w:fill="FFFFFF"/>
        </w:rPr>
        <w:t xml:space="preserve">to change </w:t>
      </w:r>
      <w:ins w:id="21" w:author="Manuel Spitschan" w:date="2020-11-25T17:23:00Z">
        <w:r w:rsidR="003B337F">
          <w:rPr>
            <w:rFonts w:ascii="Arial" w:hAnsi="Arial" w:cs="Arial"/>
            <w:color w:val="000000"/>
            <w:shd w:val="clear" w:color="auto" w:fill="FFFFFF"/>
          </w:rPr>
          <w:t xml:space="preserve">the current working directory in the Anaconda prompt </w:t>
        </w:r>
      </w:ins>
      <w:r w:rsidRPr="00CB1F3C">
        <w:rPr>
          <w:rFonts w:ascii="Arial" w:hAnsi="Arial" w:cs="Arial"/>
          <w:color w:val="000000"/>
          <w:shd w:val="clear" w:color="auto" w:fill="FFFFFF"/>
        </w:rPr>
        <w:t>to the directory</w:t>
      </w:r>
      <w:r w:rsidR="00E52B7E" w:rsidRPr="00CB1F3C">
        <w:rPr>
          <w:rFonts w:ascii="Arial" w:hAnsi="Arial" w:cs="Arial"/>
          <w:color w:val="000000"/>
          <w:shd w:val="clear" w:color="auto" w:fill="FFFFFF"/>
        </w:rPr>
        <w:t xml:space="preserve"> of the protocol that you will be running</w:t>
      </w:r>
      <w:r w:rsidR="002C6CD2" w:rsidRPr="00CB1F3C">
        <w:rPr>
          <w:rFonts w:ascii="Arial" w:hAnsi="Arial" w:cs="Arial"/>
          <w:color w:val="000000"/>
          <w:shd w:val="clear" w:color="auto" w:fill="FFFFFF"/>
        </w:rPr>
        <w:t xml:space="preserve">. </w:t>
      </w:r>
      <w:r w:rsidR="00941ECB" w:rsidRPr="00CB1F3C">
        <w:rPr>
          <w:rFonts w:ascii="Arial" w:hAnsi="Arial" w:cs="Arial"/>
          <w:color w:val="000000"/>
          <w:shd w:val="clear" w:color="auto" w:fill="FFFFFF"/>
        </w:rPr>
        <w:t>You are now ready to run the protocol</w:t>
      </w:r>
      <w:r w:rsidR="00E52B7E" w:rsidRPr="00CB1F3C">
        <w:rPr>
          <w:rFonts w:ascii="Arial" w:hAnsi="Arial" w:cs="Arial"/>
          <w:color w:val="000000"/>
          <w:shd w:val="clear" w:color="auto" w:fill="FFFFFF"/>
        </w:rPr>
        <w:t xml:space="preserve"> by typing </w:t>
      </w:r>
      <w:r w:rsidR="00E52B7E" w:rsidRPr="008C2B31">
        <w:rPr>
          <w:rFonts w:ascii="Courier New" w:hAnsi="Courier New" w:cs="Courier New"/>
          <w:color w:val="000000"/>
          <w:highlight w:val="lightGray"/>
          <w:shd w:val="clear" w:color="auto" w:fill="FFFFFF"/>
        </w:rPr>
        <w:t>python &lt;protocol_name&gt;.py</w:t>
      </w:r>
      <w:r w:rsidR="00E52B7E" w:rsidRPr="00CB1F3C">
        <w:rPr>
          <w:rFonts w:ascii="Arial" w:hAnsi="Arial" w:cs="Arial"/>
          <w:color w:val="000000"/>
          <w:shd w:val="clear" w:color="auto" w:fill="FFFFFF"/>
        </w:rPr>
        <w:t xml:space="preserve">, but don’t do that just yet. </w:t>
      </w:r>
    </w:p>
    <w:p w14:paraId="5E6BBD6B" w14:textId="77777777" w:rsidR="00075584" w:rsidRPr="00CB1F3C" w:rsidRDefault="00075584" w:rsidP="00075584">
      <w:pPr>
        <w:pStyle w:val="ListParagraph"/>
        <w:rPr>
          <w:rFonts w:ascii="Arial" w:hAnsi="Arial" w:cs="Arial"/>
          <w:color w:val="000000"/>
          <w:shd w:val="clear" w:color="auto" w:fill="FFFFFF"/>
        </w:rPr>
      </w:pPr>
    </w:p>
    <w:p w14:paraId="006E6104" w14:textId="2945704B" w:rsidR="001E79B7" w:rsidRDefault="00E52B7E" w:rsidP="00E52B7E">
      <w:pPr>
        <w:pStyle w:val="ListParagraph"/>
        <w:numPr>
          <w:ilvl w:val="0"/>
          <w:numId w:val="4"/>
        </w:numPr>
        <w:rPr>
          <w:rFonts w:ascii="Arial" w:hAnsi="Arial" w:cs="Arial"/>
          <w:color w:val="000000"/>
          <w:shd w:val="clear" w:color="auto" w:fill="FFFFFF"/>
        </w:rPr>
      </w:pPr>
      <w:r w:rsidRPr="00CB1F3C">
        <w:rPr>
          <w:rFonts w:ascii="Arial" w:hAnsi="Arial" w:cs="Arial"/>
          <w:color w:val="000000"/>
          <w:shd w:val="clear" w:color="auto" w:fill="FFFFFF"/>
        </w:rPr>
        <w:t>Start Pupil Capture by clicking on the blue circular icon in the task bar.</w:t>
      </w:r>
      <w:r w:rsidR="00075584" w:rsidRPr="00CB1F3C">
        <w:rPr>
          <w:rFonts w:ascii="Arial" w:hAnsi="Arial" w:cs="Arial"/>
          <w:color w:val="000000"/>
          <w:shd w:val="clear" w:color="auto" w:fill="FFFFFF"/>
        </w:rPr>
        <w:t xml:space="preserve"> If </w:t>
      </w:r>
      <w:r w:rsidR="00DC5381">
        <w:rPr>
          <w:rFonts w:ascii="Arial" w:hAnsi="Arial" w:cs="Arial"/>
          <w:color w:val="000000"/>
          <w:shd w:val="clear" w:color="auto" w:fill="FFFFFF"/>
        </w:rPr>
        <w:t>the parti</w:t>
      </w:r>
      <w:r w:rsidR="00D45C34">
        <w:rPr>
          <w:rFonts w:ascii="Arial" w:hAnsi="Arial" w:cs="Arial"/>
          <w:color w:val="000000"/>
          <w:shd w:val="clear" w:color="auto" w:fill="FFFFFF"/>
        </w:rPr>
        <w:t>ci</w:t>
      </w:r>
      <w:r w:rsidR="00DC5381">
        <w:rPr>
          <w:rFonts w:ascii="Arial" w:hAnsi="Arial" w:cs="Arial"/>
          <w:color w:val="000000"/>
          <w:shd w:val="clear" w:color="auto" w:fill="FFFFFF"/>
        </w:rPr>
        <w:t xml:space="preserve">pant is wearing the </w:t>
      </w:r>
      <w:r w:rsidR="00075584" w:rsidRPr="00CB1F3C">
        <w:rPr>
          <w:rFonts w:ascii="Arial" w:hAnsi="Arial" w:cs="Arial"/>
          <w:color w:val="000000"/>
          <w:shd w:val="clear" w:color="auto" w:fill="FFFFFF"/>
        </w:rPr>
        <w:t xml:space="preserve">eye tracker the software will automatically attempt to detect </w:t>
      </w:r>
      <w:r w:rsidR="00DC5381">
        <w:rPr>
          <w:rFonts w:ascii="Arial" w:hAnsi="Arial" w:cs="Arial"/>
          <w:color w:val="000000"/>
          <w:shd w:val="clear" w:color="auto" w:fill="FFFFFF"/>
        </w:rPr>
        <w:t>their</w:t>
      </w:r>
      <w:r w:rsidR="00075584" w:rsidRPr="00CB1F3C">
        <w:rPr>
          <w:rFonts w:ascii="Arial" w:hAnsi="Arial" w:cs="Arial"/>
          <w:color w:val="000000"/>
          <w:shd w:val="clear" w:color="auto" w:fill="FFFFFF"/>
        </w:rPr>
        <w:t xml:space="preserve"> pupil, but </w:t>
      </w:r>
      <w:r w:rsidR="00E409F7" w:rsidRPr="00CB1F3C">
        <w:rPr>
          <w:rFonts w:ascii="Arial" w:hAnsi="Arial" w:cs="Arial"/>
          <w:color w:val="000000"/>
          <w:shd w:val="clear" w:color="auto" w:fill="FFFFFF"/>
        </w:rPr>
        <w:t xml:space="preserve">it may not be successful </w:t>
      </w:r>
      <w:r w:rsidR="0063161D" w:rsidRPr="00CB1F3C">
        <w:rPr>
          <w:rFonts w:ascii="Arial" w:hAnsi="Arial" w:cs="Arial"/>
          <w:color w:val="000000"/>
          <w:shd w:val="clear" w:color="auto" w:fill="FFFFFF"/>
        </w:rPr>
        <w:t>depending on the camera angle</w:t>
      </w:r>
      <w:r w:rsidR="00E409F7" w:rsidRPr="00CB1F3C">
        <w:rPr>
          <w:rFonts w:ascii="Arial" w:hAnsi="Arial" w:cs="Arial"/>
          <w:color w:val="000000"/>
          <w:shd w:val="clear" w:color="auto" w:fill="FFFFFF"/>
        </w:rPr>
        <w:t xml:space="preserve">. Adjust the eye camera so that the pupil is in the centre of the image. </w:t>
      </w:r>
      <w:r w:rsidR="00DC5381">
        <w:rPr>
          <w:rFonts w:ascii="Arial" w:hAnsi="Arial" w:cs="Arial"/>
          <w:color w:val="000000"/>
          <w:shd w:val="clear" w:color="auto" w:fill="FFFFFF"/>
        </w:rPr>
        <w:t xml:space="preserve">Now </w:t>
      </w:r>
      <w:r w:rsidR="003D1F0B">
        <w:rPr>
          <w:rFonts w:ascii="Arial" w:hAnsi="Arial" w:cs="Arial"/>
          <w:color w:val="000000"/>
          <w:shd w:val="clear" w:color="auto" w:fill="FFFFFF"/>
        </w:rPr>
        <w:t xml:space="preserve">check the following </w:t>
      </w:r>
      <w:commentRangeStart w:id="22"/>
      <w:r w:rsidR="003D1F0B">
        <w:rPr>
          <w:rFonts w:ascii="Arial" w:hAnsi="Arial" w:cs="Arial"/>
          <w:color w:val="000000"/>
          <w:shd w:val="clear" w:color="auto" w:fill="FFFFFF"/>
        </w:rPr>
        <w:t>settings</w:t>
      </w:r>
      <w:commentRangeEnd w:id="22"/>
      <w:r w:rsidR="003B337F">
        <w:rPr>
          <w:rStyle w:val="CommentReference"/>
          <w:rFonts w:ascii="Times" w:eastAsia="Times New Roman" w:hAnsi="Times"/>
        </w:rPr>
        <w:commentReference w:id="22"/>
      </w:r>
      <w:r w:rsidR="003D1F0B">
        <w:rPr>
          <w:rFonts w:ascii="Arial" w:hAnsi="Arial" w:cs="Arial"/>
          <w:color w:val="000000"/>
          <w:shd w:val="clear" w:color="auto" w:fill="FFFFFF"/>
        </w:rPr>
        <w:t>:</w:t>
      </w:r>
    </w:p>
    <w:p w14:paraId="5127D4F2" w14:textId="77777777" w:rsidR="003D1F0B" w:rsidRPr="003D1F0B" w:rsidRDefault="003D1F0B" w:rsidP="003D1F0B">
      <w:pPr>
        <w:pStyle w:val="ListParagraph"/>
        <w:rPr>
          <w:rFonts w:ascii="Arial" w:hAnsi="Arial" w:cs="Arial"/>
          <w:color w:val="000000"/>
          <w:shd w:val="clear" w:color="auto" w:fill="FFFFFF"/>
        </w:rPr>
      </w:pPr>
    </w:p>
    <w:p w14:paraId="346CE8B2" w14:textId="3A884730" w:rsidR="003D1F0B" w:rsidRDefault="003D1F0B" w:rsidP="003D1F0B">
      <w:pPr>
        <w:pStyle w:val="ListParagraph"/>
        <w:numPr>
          <w:ilvl w:val="0"/>
          <w:numId w:val="9"/>
        </w:numPr>
        <w:rPr>
          <w:rFonts w:ascii="Arial" w:hAnsi="Arial" w:cs="Arial"/>
          <w:color w:val="000000"/>
          <w:shd w:val="clear" w:color="auto" w:fill="FFFFFF"/>
        </w:rPr>
      </w:pPr>
      <w:r>
        <w:rPr>
          <w:rFonts w:ascii="Arial" w:hAnsi="Arial" w:cs="Arial"/>
          <w:color w:val="000000"/>
          <w:shd w:val="clear" w:color="auto" w:fill="FFFFFF"/>
        </w:rPr>
        <w:t>Annotation Capture plugin is enabled</w:t>
      </w:r>
    </w:p>
    <w:p w14:paraId="5A496D1E" w14:textId="1EECE84F" w:rsidR="003D1F0B" w:rsidRDefault="003D1F0B" w:rsidP="003D1F0B">
      <w:pPr>
        <w:pStyle w:val="ListParagraph"/>
        <w:numPr>
          <w:ilvl w:val="0"/>
          <w:numId w:val="9"/>
        </w:numPr>
        <w:rPr>
          <w:rFonts w:ascii="Arial" w:hAnsi="Arial" w:cs="Arial"/>
          <w:color w:val="000000"/>
          <w:shd w:val="clear" w:color="auto" w:fill="FFFFFF"/>
        </w:rPr>
      </w:pPr>
      <w:r>
        <w:rPr>
          <w:rFonts w:ascii="Arial" w:hAnsi="Arial" w:cs="Arial"/>
          <w:color w:val="000000"/>
          <w:shd w:val="clear" w:color="auto" w:fill="FFFFFF"/>
        </w:rPr>
        <w:t xml:space="preserve">Network API is </w:t>
      </w:r>
      <w:r w:rsidR="00A30284">
        <w:rPr>
          <w:rFonts w:ascii="Arial" w:hAnsi="Arial" w:cs="Arial"/>
          <w:color w:val="000000"/>
          <w:shd w:val="clear" w:color="auto" w:fill="FFFFFF"/>
        </w:rPr>
        <w:t>enabled,</w:t>
      </w:r>
      <w:r>
        <w:rPr>
          <w:rFonts w:ascii="Arial" w:hAnsi="Arial" w:cs="Arial"/>
          <w:color w:val="000000"/>
          <w:shd w:val="clear" w:color="auto" w:fill="FFFFFF"/>
        </w:rPr>
        <w:t xml:space="preserve"> and the Frame Publishing Mode is set to ‘</w:t>
      </w:r>
      <w:proofErr w:type="spellStart"/>
      <w:r>
        <w:rPr>
          <w:rFonts w:ascii="Arial" w:hAnsi="Arial" w:cs="Arial"/>
          <w:color w:val="000000"/>
          <w:shd w:val="clear" w:color="auto" w:fill="FFFFFF"/>
        </w:rPr>
        <w:t>bgr</w:t>
      </w:r>
      <w:proofErr w:type="spellEnd"/>
      <w:r>
        <w:rPr>
          <w:rFonts w:ascii="Arial" w:hAnsi="Arial" w:cs="Arial"/>
          <w:color w:val="000000"/>
          <w:shd w:val="clear" w:color="auto" w:fill="FFFFFF"/>
        </w:rPr>
        <w:t>’</w:t>
      </w:r>
    </w:p>
    <w:p w14:paraId="7B311E66" w14:textId="1CD4E3EE" w:rsidR="003D1F0B" w:rsidRDefault="003D1F0B" w:rsidP="003D1F0B">
      <w:pPr>
        <w:pStyle w:val="ListParagraph"/>
        <w:numPr>
          <w:ilvl w:val="0"/>
          <w:numId w:val="9"/>
        </w:numPr>
        <w:rPr>
          <w:rFonts w:ascii="Arial" w:hAnsi="Arial" w:cs="Arial"/>
          <w:color w:val="000000"/>
          <w:shd w:val="clear" w:color="auto" w:fill="FFFFFF"/>
        </w:rPr>
      </w:pPr>
      <w:r>
        <w:rPr>
          <w:rFonts w:ascii="Arial" w:hAnsi="Arial" w:cs="Arial"/>
          <w:color w:val="000000"/>
          <w:shd w:val="clear" w:color="auto" w:fill="FFFFFF"/>
        </w:rPr>
        <w:t xml:space="preserve">Correct eye(s) </w:t>
      </w:r>
      <w:r w:rsidR="00550DD5">
        <w:rPr>
          <w:rFonts w:ascii="Arial" w:hAnsi="Arial" w:cs="Arial"/>
          <w:color w:val="000000"/>
          <w:shd w:val="clear" w:color="auto" w:fill="FFFFFF"/>
        </w:rPr>
        <w:t>is</w:t>
      </w:r>
      <w:r>
        <w:rPr>
          <w:rFonts w:ascii="Arial" w:hAnsi="Arial" w:cs="Arial"/>
          <w:color w:val="000000"/>
          <w:shd w:val="clear" w:color="auto" w:fill="FFFFFF"/>
        </w:rPr>
        <w:t xml:space="preserve"> selected for recording</w:t>
      </w:r>
    </w:p>
    <w:p w14:paraId="7E7A156C" w14:textId="1C839B78" w:rsidR="003D1F0B" w:rsidRDefault="003D1F0B" w:rsidP="003D1F0B">
      <w:pPr>
        <w:pStyle w:val="ListParagraph"/>
        <w:numPr>
          <w:ilvl w:val="0"/>
          <w:numId w:val="9"/>
        </w:numPr>
        <w:rPr>
          <w:rFonts w:ascii="Arial" w:hAnsi="Arial" w:cs="Arial"/>
          <w:color w:val="000000"/>
          <w:shd w:val="clear" w:color="auto" w:fill="FFFFFF"/>
        </w:rPr>
      </w:pPr>
      <w:r>
        <w:rPr>
          <w:rFonts w:ascii="Arial" w:hAnsi="Arial" w:cs="Arial"/>
          <w:color w:val="000000"/>
          <w:shd w:val="clear" w:color="auto" w:fill="FFFFFF"/>
        </w:rPr>
        <w:t>Frame rate of the eye and world cameras is set to 120</w:t>
      </w:r>
    </w:p>
    <w:p w14:paraId="5A1A5373" w14:textId="52E486A5" w:rsidR="003D1F0B" w:rsidRPr="00A30284" w:rsidRDefault="003D1F0B" w:rsidP="00A30284">
      <w:pPr>
        <w:pStyle w:val="ListParagraph"/>
        <w:numPr>
          <w:ilvl w:val="0"/>
          <w:numId w:val="9"/>
        </w:numPr>
        <w:rPr>
          <w:rFonts w:ascii="Arial" w:hAnsi="Arial" w:cs="Arial"/>
          <w:color w:val="000000"/>
          <w:shd w:val="clear" w:color="auto" w:fill="FFFFFF"/>
        </w:rPr>
      </w:pPr>
      <w:r>
        <w:rPr>
          <w:rFonts w:ascii="Arial" w:hAnsi="Arial" w:cs="Arial"/>
          <w:color w:val="000000"/>
          <w:shd w:val="clear" w:color="auto" w:fill="FFFFFF"/>
        </w:rPr>
        <w:t>Exposure mode for the World camera is set to ‘manual’</w:t>
      </w:r>
    </w:p>
    <w:p w14:paraId="10E91120" w14:textId="77777777" w:rsidR="00DC5381" w:rsidRPr="00DC5381" w:rsidRDefault="00DC5381" w:rsidP="00DC5381">
      <w:pPr>
        <w:pStyle w:val="ListParagraph"/>
        <w:rPr>
          <w:rFonts w:ascii="Arial" w:hAnsi="Arial" w:cs="Arial"/>
          <w:color w:val="000000"/>
          <w:shd w:val="clear" w:color="auto" w:fill="FFFFFF"/>
        </w:rPr>
      </w:pPr>
    </w:p>
    <w:p w14:paraId="25D42FF8" w14:textId="5041396C" w:rsidR="00AD7E80" w:rsidRPr="00C41A71" w:rsidRDefault="00C41A71" w:rsidP="00B9175B">
      <w:pPr>
        <w:pStyle w:val="ListParagraph"/>
        <w:numPr>
          <w:ilvl w:val="0"/>
          <w:numId w:val="4"/>
        </w:numPr>
        <w:rPr>
          <w:rFonts w:ascii="Arial" w:hAnsi="Arial" w:cs="Arial"/>
          <w:color w:val="000000"/>
          <w:shd w:val="clear" w:color="auto" w:fill="FFFFFF"/>
        </w:rPr>
      </w:pPr>
      <w:r w:rsidRPr="00C41A71">
        <w:rPr>
          <w:rFonts w:ascii="Arial" w:hAnsi="Arial" w:cs="Arial"/>
          <w:color w:val="000000"/>
          <w:shd w:val="clear" w:color="auto" w:fill="FFFFFF"/>
        </w:rPr>
        <w:t>Seat the participant on the chair in front of the integrating sphere and adjust the h</w:t>
      </w:r>
      <w:ins w:id="23" w:author="Manuel Spitschan" w:date="2020-11-25T17:24:00Z">
        <w:r w:rsidR="00E03A9D">
          <w:rPr>
            <w:rFonts w:ascii="Arial" w:hAnsi="Arial" w:cs="Arial"/>
            <w:color w:val="000000"/>
            <w:shd w:val="clear" w:color="auto" w:fill="FFFFFF"/>
          </w:rPr>
          <w:t>e</w:t>
        </w:r>
      </w:ins>
      <w:r w:rsidRPr="00C41A71">
        <w:rPr>
          <w:rFonts w:ascii="Arial" w:hAnsi="Arial" w:cs="Arial"/>
          <w:color w:val="000000"/>
          <w:shd w:val="clear" w:color="auto" w:fill="FFFFFF"/>
        </w:rPr>
        <w:t xml:space="preserve">ight of the chair and/or the chin rest so that they are sat comfortably with their eyes at the vertical centre of the viewing port. </w:t>
      </w:r>
      <w:r w:rsidRPr="00C41A71">
        <w:rPr>
          <w:rFonts w:ascii="Arial" w:hAnsi="Arial" w:cs="Arial"/>
        </w:rPr>
        <w:t>Tell the participant not to tilt their head forwards or backwards, as this can cause problems for the eye tracking.</w:t>
      </w:r>
    </w:p>
    <w:p w14:paraId="1866C793" w14:textId="77777777" w:rsidR="003D1F0B" w:rsidRDefault="003D1F0B" w:rsidP="003D1F0B">
      <w:pPr>
        <w:pStyle w:val="ListParagraph"/>
        <w:rPr>
          <w:rFonts w:ascii="Arial" w:hAnsi="Arial" w:cs="Arial"/>
          <w:color w:val="000000"/>
          <w:shd w:val="clear" w:color="auto" w:fill="FFFFFF"/>
        </w:rPr>
      </w:pPr>
    </w:p>
    <w:p w14:paraId="1B227BD3" w14:textId="0807DAF6" w:rsidR="003D1F0B" w:rsidRPr="00CB1F3C" w:rsidRDefault="003D1F0B" w:rsidP="003D1F0B">
      <w:pPr>
        <w:pStyle w:val="ListParagraph"/>
        <w:numPr>
          <w:ilvl w:val="0"/>
          <w:numId w:val="4"/>
        </w:numPr>
        <w:rPr>
          <w:rFonts w:ascii="Arial" w:hAnsi="Arial" w:cs="Arial"/>
          <w:bCs/>
          <w:iCs/>
          <w:color w:val="000000"/>
          <w:shd w:val="clear" w:color="auto" w:fill="FFFFFF"/>
        </w:rPr>
      </w:pPr>
      <w:commentRangeStart w:id="24"/>
      <w:r w:rsidRPr="00CB1F3C">
        <w:rPr>
          <w:rFonts w:ascii="Arial" w:hAnsi="Arial" w:cs="Arial"/>
          <w:bCs/>
          <w:iCs/>
          <w:color w:val="000000"/>
          <w:shd w:val="clear" w:color="auto" w:fill="FFFFFF"/>
        </w:rPr>
        <w:t xml:space="preserve">Type </w:t>
      </w:r>
      <w:r w:rsidRPr="008C2B31">
        <w:rPr>
          <w:rFonts w:ascii="Arial" w:hAnsi="Arial" w:cs="Arial"/>
          <w:bCs/>
          <w:iCs/>
          <w:color w:val="000000"/>
          <w:highlight w:val="lightGray"/>
          <w:shd w:val="clear" w:color="auto" w:fill="FFFFFF"/>
        </w:rPr>
        <w:t>python &lt;protocol_name&gt;.py</w:t>
      </w:r>
      <w:r w:rsidRPr="00CB1F3C">
        <w:rPr>
          <w:rFonts w:ascii="Arial" w:hAnsi="Arial" w:cs="Arial"/>
          <w:bCs/>
          <w:iCs/>
          <w:color w:val="000000"/>
          <w:shd w:val="clear" w:color="auto" w:fill="FFFFFF"/>
        </w:rPr>
        <w:t xml:space="preserve"> at the Anaconda Prompt and press Enter to begin the protocol. </w:t>
      </w:r>
      <w:r>
        <w:rPr>
          <w:rFonts w:ascii="Arial" w:hAnsi="Arial" w:cs="Arial"/>
          <w:bCs/>
          <w:iCs/>
          <w:color w:val="000000"/>
          <w:shd w:val="clear" w:color="auto" w:fill="FFFFFF"/>
        </w:rPr>
        <w:t>The participant</w:t>
      </w:r>
      <w:r w:rsidRPr="00CB1F3C">
        <w:rPr>
          <w:rFonts w:ascii="Arial" w:hAnsi="Arial" w:cs="Arial"/>
          <w:bCs/>
          <w:iCs/>
          <w:color w:val="000000"/>
          <w:shd w:val="clear" w:color="auto" w:fill="FFFFFF"/>
        </w:rPr>
        <w:t xml:space="preserve"> must now remain in position</w:t>
      </w:r>
      <w:r>
        <w:rPr>
          <w:rFonts w:ascii="Arial" w:hAnsi="Arial" w:cs="Arial"/>
          <w:bCs/>
          <w:iCs/>
          <w:color w:val="000000"/>
          <w:shd w:val="clear" w:color="auto" w:fill="FFFFFF"/>
        </w:rPr>
        <w:t xml:space="preserve"> and follow</w:t>
      </w:r>
      <w:r w:rsidRPr="00CB1F3C">
        <w:rPr>
          <w:rFonts w:ascii="Arial" w:hAnsi="Arial" w:cs="Arial"/>
          <w:bCs/>
          <w:iCs/>
          <w:color w:val="000000"/>
          <w:shd w:val="clear" w:color="auto" w:fill="FFFFFF"/>
        </w:rPr>
        <w:t xml:space="preserve"> the relevant instructions</w:t>
      </w:r>
      <w:r>
        <w:rPr>
          <w:rFonts w:ascii="Arial" w:hAnsi="Arial" w:cs="Arial"/>
          <w:bCs/>
          <w:iCs/>
          <w:color w:val="000000"/>
          <w:shd w:val="clear" w:color="auto" w:fill="FFFFFF"/>
        </w:rPr>
        <w:t xml:space="preserve">. </w:t>
      </w:r>
      <w:commentRangeEnd w:id="24"/>
      <w:r w:rsidR="00E03A9D">
        <w:rPr>
          <w:rStyle w:val="CommentReference"/>
          <w:rFonts w:ascii="Times" w:eastAsia="Times New Roman" w:hAnsi="Times"/>
        </w:rPr>
        <w:commentReference w:id="24"/>
      </w:r>
    </w:p>
    <w:p w14:paraId="7919E42C" w14:textId="189A694D" w:rsidR="00E36BB3" w:rsidRPr="00CB1F3C" w:rsidRDefault="001F347E" w:rsidP="00632215">
      <w:pPr>
        <w:pStyle w:val="Heading2"/>
        <w:numPr>
          <w:ilvl w:val="0"/>
          <w:numId w:val="14"/>
        </w:numPr>
        <w:rPr>
          <w:shd w:val="clear" w:color="auto" w:fill="FFFFFF"/>
        </w:rPr>
      </w:pPr>
      <w:bookmarkStart w:id="25" w:name="_Toc57219183"/>
      <w:ins w:id="26" w:author="Manuel Spitschan" w:date="2020-11-25T17:20:00Z">
        <w:r>
          <w:rPr>
            <w:shd w:val="clear" w:color="auto" w:fill="FFFFFF"/>
          </w:rPr>
          <w:t xml:space="preserve">Operation: </w:t>
        </w:r>
      </w:ins>
      <w:r w:rsidR="00407438">
        <w:rPr>
          <w:shd w:val="clear" w:color="auto" w:fill="FFFFFF"/>
        </w:rPr>
        <w:t>Finishing up</w:t>
      </w:r>
      <w:bookmarkEnd w:id="25"/>
    </w:p>
    <w:p w14:paraId="07670E2C" w14:textId="17977565" w:rsidR="0063161D" w:rsidRPr="00CB1F3C" w:rsidRDefault="0063161D" w:rsidP="0063161D">
      <w:pPr>
        <w:pStyle w:val="ListParagraph"/>
        <w:ind w:left="0"/>
        <w:rPr>
          <w:rFonts w:ascii="Arial" w:hAnsi="Arial" w:cs="Arial"/>
          <w:b/>
          <w:i/>
          <w:color w:val="000000"/>
          <w:shd w:val="clear" w:color="auto" w:fill="FFFFFF"/>
        </w:rPr>
      </w:pPr>
    </w:p>
    <w:p w14:paraId="287F5B24" w14:textId="1E51770A" w:rsidR="00632215" w:rsidRDefault="0063161D" w:rsidP="0063161D">
      <w:pPr>
        <w:pStyle w:val="ListParagraph"/>
        <w:ind w:left="0"/>
        <w:rPr>
          <w:rFonts w:ascii="Arial" w:hAnsi="Arial" w:cs="Arial"/>
          <w:bCs/>
          <w:iCs/>
          <w:color w:val="000000"/>
          <w:shd w:val="clear" w:color="auto" w:fill="FFFFFF"/>
        </w:rPr>
      </w:pPr>
      <w:r w:rsidRPr="00CB1F3C">
        <w:rPr>
          <w:rFonts w:ascii="Arial" w:hAnsi="Arial" w:cs="Arial"/>
          <w:bCs/>
          <w:iCs/>
          <w:color w:val="000000"/>
          <w:shd w:val="clear" w:color="auto" w:fill="FFFFFF"/>
        </w:rPr>
        <w:t xml:space="preserve">When you have finished, quit the Pupil </w:t>
      </w:r>
      <w:r w:rsidR="0098169A" w:rsidRPr="00CB1F3C">
        <w:rPr>
          <w:rFonts w:ascii="Arial" w:hAnsi="Arial" w:cs="Arial"/>
          <w:bCs/>
          <w:iCs/>
          <w:color w:val="000000"/>
          <w:shd w:val="clear" w:color="auto" w:fill="FFFFFF"/>
        </w:rPr>
        <w:t xml:space="preserve">Capture software and </w:t>
      </w:r>
      <w:r w:rsidR="00C41A71">
        <w:rPr>
          <w:rFonts w:ascii="Arial" w:hAnsi="Arial" w:cs="Arial"/>
          <w:bCs/>
          <w:iCs/>
          <w:color w:val="000000"/>
          <w:shd w:val="clear" w:color="auto" w:fill="FFFFFF"/>
        </w:rPr>
        <w:t xml:space="preserve">then </w:t>
      </w:r>
      <w:r w:rsidR="0098169A" w:rsidRPr="00CB1F3C">
        <w:rPr>
          <w:rFonts w:ascii="Arial" w:hAnsi="Arial" w:cs="Arial"/>
          <w:bCs/>
          <w:iCs/>
          <w:color w:val="000000"/>
          <w:shd w:val="clear" w:color="auto" w:fill="FFFFFF"/>
        </w:rPr>
        <w:t xml:space="preserve">unplug the eye tracker. Turn off the light engine </w:t>
      </w:r>
      <w:ins w:id="27" w:author="Manuel Spitschan" w:date="2020-11-25T17:26:00Z">
        <w:r w:rsidR="004372BC">
          <w:rPr>
            <w:rFonts w:ascii="Arial" w:hAnsi="Arial" w:cs="Arial"/>
            <w:bCs/>
            <w:iCs/>
            <w:color w:val="000000"/>
            <w:shd w:val="clear" w:color="auto" w:fill="FFFFFF"/>
          </w:rPr>
          <w:t xml:space="preserve">using the power switch on the top </w:t>
        </w:r>
      </w:ins>
      <w:r w:rsidR="008C2B31">
        <w:rPr>
          <w:rFonts w:ascii="Arial" w:hAnsi="Arial" w:cs="Arial"/>
          <w:bCs/>
          <w:iCs/>
          <w:color w:val="000000"/>
          <w:shd w:val="clear" w:color="auto" w:fill="FFFFFF"/>
        </w:rPr>
        <w:t xml:space="preserve">of it </w:t>
      </w:r>
      <w:r w:rsidR="0098169A" w:rsidRPr="00CB1F3C">
        <w:rPr>
          <w:rFonts w:ascii="Arial" w:hAnsi="Arial" w:cs="Arial"/>
          <w:bCs/>
          <w:iCs/>
          <w:color w:val="000000"/>
          <w:shd w:val="clear" w:color="auto" w:fill="FFFFFF"/>
        </w:rPr>
        <w:t xml:space="preserve">and shutdown the laptop. </w:t>
      </w:r>
      <w:r w:rsidR="00C41A71">
        <w:rPr>
          <w:rFonts w:ascii="Arial" w:hAnsi="Arial" w:cs="Arial"/>
          <w:bCs/>
          <w:iCs/>
          <w:color w:val="000000"/>
          <w:shd w:val="clear" w:color="auto" w:fill="FFFFFF"/>
        </w:rPr>
        <w:t xml:space="preserve">Turn off the extension lead </w:t>
      </w:r>
      <w:ins w:id="28" w:author="Manuel Spitschan" w:date="2020-11-25T17:26:00Z">
        <w:r w:rsidR="004372BC">
          <w:rPr>
            <w:rFonts w:ascii="Arial" w:hAnsi="Arial" w:cs="Arial"/>
            <w:bCs/>
            <w:iCs/>
            <w:color w:val="000000"/>
            <w:shd w:val="clear" w:color="auto" w:fill="FFFFFF"/>
          </w:rPr>
          <w:t xml:space="preserve">leading to the light source </w:t>
        </w:r>
      </w:ins>
      <w:r w:rsidR="00C41A71">
        <w:rPr>
          <w:rFonts w:ascii="Arial" w:hAnsi="Arial" w:cs="Arial"/>
          <w:bCs/>
          <w:iCs/>
          <w:color w:val="000000"/>
          <w:shd w:val="clear" w:color="auto" w:fill="FFFFFF"/>
        </w:rPr>
        <w:t>at the wall.</w:t>
      </w:r>
    </w:p>
    <w:p w14:paraId="14BF8DA4" w14:textId="77777777" w:rsidR="00632215" w:rsidRDefault="00632215">
      <w:pPr>
        <w:tabs>
          <w:tab w:val="clear" w:pos="-432"/>
          <w:tab w:val="clear" w:pos="0"/>
          <w:tab w:val="clear" w:pos="576"/>
          <w:tab w:val="clear" w:pos="1152"/>
          <w:tab w:val="clear" w:pos="1728"/>
          <w:tab w:val="clear" w:pos="5760"/>
        </w:tabs>
        <w:suppressAutoHyphens w:val="0"/>
        <w:rPr>
          <w:rFonts w:ascii="Arial" w:eastAsia="Calibri" w:hAnsi="Arial" w:cs="Arial"/>
          <w:bCs/>
          <w:iCs/>
          <w:color w:val="000000"/>
          <w:sz w:val="22"/>
          <w:szCs w:val="22"/>
          <w:shd w:val="clear" w:color="auto" w:fill="FFFFFF"/>
        </w:rPr>
      </w:pPr>
      <w:r>
        <w:rPr>
          <w:rFonts w:ascii="Arial" w:hAnsi="Arial" w:cs="Arial"/>
          <w:bCs/>
          <w:iCs/>
          <w:color w:val="000000"/>
          <w:shd w:val="clear" w:color="auto" w:fill="FFFFFF"/>
        </w:rPr>
        <w:br w:type="page"/>
      </w:r>
    </w:p>
    <w:p w14:paraId="6CB5DBCF" w14:textId="4B1262AA" w:rsidR="00632215" w:rsidRDefault="00632215" w:rsidP="00632215">
      <w:pPr>
        <w:pStyle w:val="Heading2"/>
        <w:rPr>
          <w:shd w:val="clear" w:color="auto" w:fill="FFFFFF"/>
        </w:rPr>
      </w:pPr>
      <w:bookmarkStart w:id="29" w:name="_Toc57219184"/>
      <w:r>
        <w:rPr>
          <w:shd w:val="clear" w:color="auto" w:fill="FFFFFF"/>
        </w:rPr>
        <w:lastRenderedPageBreak/>
        <w:t>Appendix</w:t>
      </w:r>
      <w:r>
        <w:rPr>
          <w:shd w:val="clear" w:color="auto" w:fill="FFFFFF"/>
          <w:lang w:val="en-GB"/>
        </w:rPr>
        <w:t xml:space="preserve"> 1</w:t>
      </w:r>
      <w:r>
        <w:rPr>
          <w:shd w:val="clear" w:color="auto" w:fill="FFFFFF"/>
        </w:rPr>
        <w:t xml:space="preserve"> - </w:t>
      </w:r>
      <w:r>
        <w:rPr>
          <w:shd w:val="clear" w:color="auto" w:fill="FFFFFF"/>
          <w:lang w:val="en-GB"/>
        </w:rPr>
        <w:t>C</w:t>
      </w:r>
      <w:bookmarkEnd w:id="29"/>
      <w:proofErr w:type="spellStart"/>
      <w:r w:rsidR="00550DD5">
        <w:rPr>
          <w:shd w:val="clear" w:color="auto" w:fill="FFFFFF"/>
        </w:rPr>
        <w:t>omponents</w:t>
      </w:r>
      <w:proofErr w:type="spellEnd"/>
    </w:p>
    <w:p w14:paraId="139C0D9D" w14:textId="77777777" w:rsidR="00632215" w:rsidRDefault="00632215" w:rsidP="00632215">
      <w:pPr>
        <w:pStyle w:val="ListParagraph"/>
        <w:spacing w:after="0"/>
        <w:ind w:left="0"/>
        <w:rPr>
          <w:ins w:id="30" w:author="Manuel Spitschan" w:date="2020-11-25T17:18:00Z"/>
          <w:rFonts w:ascii="Arial" w:hAnsi="Arial" w:cs="Arial"/>
          <w:i/>
          <w:color w:val="000000"/>
          <w:shd w:val="clear" w:color="auto" w:fill="FFFFFF"/>
        </w:rPr>
      </w:pPr>
    </w:p>
    <w:p w14:paraId="17BE942E" w14:textId="77777777" w:rsidR="00632215" w:rsidRDefault="00632215" w:rsidP="00632215">
      <w:pPr>
        <w:pStyle w:val="ListParagraph"/>
        <w:spacing w:after="0"/>
        <w:ind w:left="0"/>
        <w:rPr>
          <w:ins w:id="31" w:author="Manuel Spitschan" w:date="2020-11-25T17:18:00Z"/>
          <w:rFonts w:ascii="Arial" w:hAnsi="Arial" w:cs="Arial"/>
          <w:iCs/>
          <w:color w:val="000000"/>
          <w:shd w:val="clear" w:color="auto" w:fill="FFFFFF"/>
        </w:rPr>
      </w:pPr>
      <w:ins w:id="32" w:author="Manuel Spitschan" w:date="2020-11-25T17:18:00Z">
        <w:r>
          <w:rPr>
            <w:rFonts w:ascii="Arial" w:hAnsi="Arial" w:cs="Arial"/>
            <w:iCs/>
            <w:color w:val="000000"/>
            <w:shd w:val="clear" w:color="auto" w:fill="FFFFFF"/>
          </w:rPr>
          <w:t>The system includes the following components:</w:t>
        </w:r>
      </w:ins>
    </w:p>
    <w:p w14:paraId="0547657B" w14:textId="77777777" w:rsidR="00632215" w:rsidRPr="001F347E" w:rsidRDefault="00632215" w:rsidP="00632215">
      <w:pPr>
        <w:pStyle w:val="ListParagraph"/>
        <w:spacing w:after="0"/>
        <w:ind w:left="0"/>
        <w:rPr>
          <w:rFonts w:ascii="Arial" w:hAnsi="Arial" w:cs="Arial"/>
          <w:iCs/>
          <w:color w:val="000000"/>
          <w:shd w:val="clear" w:color="auto" w:fill="FFFFFF"/>
          <w:rPrChange w:id="33" w:author="Manuel Spitschan" w:date="2020-11-25T17:18:00Z">
            <w:rPr>
              <w:rFonts w:ascii="Arial" w:hAnsi="Arial" w:cs="Arial"/>
              <w:i/>
              <w:color w:val="000000"/>
              <w:shd w:val="clear" w:color="auto" w:fill="FFFFFF"/>
            </w:rPr>
          </w:rPrChange>
        </w:rPr>
      </w:pPr>
    </w:p>
    <w:p w14:paraId="1F0CDF13" w14:textId="77777777" w:rsidR="00632215" w:rsidRDefault="00632215" w:rsidP="00632215">
      <w:pPr>
        <w:pStyle w:val="ListParagraph"/>
        <w:numPr>
          <w:ilvl w:val="0"/>
          <w:numId w:val="13"/>
        </w:numPr>
        <w:tabs>
          <w:tab w:val="center" w:pos="4513"/>
        </w:tabs>
        <w:rPr>
          <w:rFonts w:ascii="Arial" w:hAnsi="Arial" w:cs="Arial"/>
          <w:b/>
          <w:bCs/>
        </w:rPr>
      </w:pPr>
      <w:r w:rsidRPr="003D1F0B">
        <w:rPr>
          <w:rFonts w:ascii="Arial" w:hAnsi="Arial" w:cs="Arial"/>
          <w:b/>
          <w:bCs/>
        </w:rPr>
        <w:t>Pupil Core</w:t>
      </w:r>
    </w:p>
    <w:p w14:paraId="4BD6A901" w14:textId="77777777" w:rsidR="00632215" w:rsidRPr="00CB1F3C" w:rsidRDefault="007D03AA" w:rsidP="00632215">
      <w:pPr>
        <w:pStyle w:val="ListParagraph"/>
        <w:tabs>
          <w:tab w:val="center" w:pos="4513"/>
        </w:tabs>
        <w:ind w:left="360"/>
        <w:rPr>
          <w:rFonts w:ascii="Arial" w:hAnsi="Arial" w:cs="Arial"/>
          <w:color w:val="0563C1" w:themeColor="hyperlink"/>
          <w:u w:val="single"/>
        </w:rPr>
      </w:pPr>
      <w:hyperlink r:id="rId13" w:history="1">
        <w:r w:rsidR="00632215" w:rsidRPr="00E02B9E">
          <w:rPr>
            <w:rStyle w:val="Hyperlink"/>
            <w:rFonts w:ascii="Arial" w:hAnsi="Arial" w:cs="Arial"/>
          </w:rPr>
          <w:t>https://pupil-labs.com/products/core/</w:t>
        </w:r>
      </w:hyperlink>
    </w:p>
    <w:p w14:paraId="051E61AF" w14:textId="77777777" w:rsidR="00632215" w:rsidRDefault="00632215" w:rsidP="00632215">
      <w:pPr>
        <w:pStyle w:val="ListParagraph"/>
        <w:tabs>
          <w:tab w:val="center" w:pos="4513"/>
        </w:tabs>
        <w:ind w:left="360"/>
        <w:rPr>
          <w:rFonts w:ascii="Arial" w:hAnsi="Arial" w:cs="Arial"/>
        </w:rPr>
      </w:pPr>
      <w:r w:rsidRPr="00CB1F3C">
        <w:rPr>
          <w:rFonts w:ascii="Arial" w:hAnsi="Arial" w:cs="Arial"/>
        </w:rPr>
        <w:t>Pupil Core (Pupil Labs, GmbH) is a versatile eye tracking system with open-source software. The device is modular, durable and lightweight, and it can be used for monocular and binocular eye tracking and pupillometry. The system has a forward-facing ‘World’ camera which records the observer’s field of view and additional infrared cameras to record the eyes. It connects to a laptop, PC or mobile device via USB</w:t>
      </w:r>
      <w:r>
        <w:rPr>
          <w:rFonts w:ascii="Arial" w:hAnsi="Arial" w:cs="Arial"/>
        </w:rPr>
        <w:t>/USB-C</w:t>
      </w:r>
      <w:r w:rsidRPr="00CB1F3C">
        <w:rPr>
          <w:rFonts w:ascii="Arial" w:hAnsi="Arial" w:cs="Arial"/>
        </w:rPr>
        <w:t>.</w:t>
      </w:r>
    </w:p>
    <w:p w14:paraId="799633A3" w14:textId="77777777" w:rsidR="00632215" w:rsidRDefault="00632215" w:rsidP="00632215">
      <w:pPr>
        <w:pStyle w:val="ListParagraph"/>
        <w:tabs>
          <w:tab w:val="center" w:pos="4513"/>
        </w:tabs>
        <w:ind w:left="360"/>
        <w:rPr>
          <w:rFonts w:ascii="Arial" w:hAnsi="Arial" w:cs="Arial"/>
        </w:rPr>
      </w:pPr>
    </w:p>
    <w:p w14:paraId="1247F5D8" w14:textId="77777777" w:rsidR="00632215" w:rsidRDefault="00632215" w:rsidP="00632215">
      <w:pPr>
        <w:pStyle w:val="ListParagraph"/>
        <w:tabs>
          <w:tab w:val="center" w:pos="4513"/>
        </w:tabs>
        <w:ind w:left="360"/>
        <w:rPr>
          <w:rFonts w:ascii="Arial" w:hAnsi="Arial" w:cs="Arial"/>
        </w:rPr>
      </w:pPr>
    </w:p>
    <w:p w14:paraId="6DAF1C3C" w14:textId="77777777" w:rsidR="00632215" w:rsidRDefault="00632215" w:rsidP="00632215">
      <w:pPr>
        <w:pStyle w:val="ListParagraph"/>
        <w:tabs>
          <w:tab w:val="center" w:pos="4513"/>
        </w:tabs>
        <w:ind w:left="360"/>
        <w:rPr>
          <w:rFonts w:ascii="Arial" w:hAnsi="Arial" w:cs="Arial"/>
        </w:rPr>
      </w:pPr>
      <w:r>
        <w:rPr>
          <w:rFonts w:ascii="Arial" w:hAnsi="Arial" w:cs="Arial"/>
          <w:noProof/>
        </w:rPr>
        <w:drawing>
          <wp:inline distT="0" distB="0" distL="0" distR="0" wp14:anchorId="0E34B6A4" wp14:editId="174F5D1D">
            <wp:extent cx="6120765" cy="2641600"/>
            <wp:effectExtent l="0" t="0" r="63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4"/>
                    <a:srcRect t="18811" b="4464"/>
                    <a:stretch/>
                  </pic:blipFill>
                  <pic:spPr bwMode="auto">
                    <a:xfrm>
                      <a:off x="0" y="0"/>
                      <a:ext cx="6120765" cy="2641600"/>
                    </a:xfrm>
                    <a:prstGeom prst="rect">
                      <a:avLst/>
                    </a:prstGeom>
                    <a:ln>
                      <a:noFill/>
                    </a:ln>
                    <a:extLst>
                      <a:ext uri="{53640926-AAD7-44D8-BBD7-CCE9431645EC}">
                        <a14:shadowObscured xmlns:a14="http://schemas.microsoft.com/office/drawing/2010/main"/>
                      </a:ext>
                    </a:extLst>
                  </pic:spPr>
                </pic:pic>
              </a:graphicData>
            </a:graphic>
          </wp:inline>
        </w:drawing>
      </w:r>
    </w:p>
    <w:p w14:paraId="71DB0F8C" w14:textId="77777777" w:rsidR="00632215" w:rsidRDefault="00632215" w:rsidP="00632215">
      <w:pPr>
        <w:pStyle w:val="ListParagraph"/>
        <w:tabs>
          <w:tab w:val="center" w:pos="4513"/>
        </w:tabs>
        <w:ind w:left="360"/>
        <w:rPr>
          <w:rFonts w:ascii="Arial" w:hAnsi="Arial" w:cs="Arial"/>
        </w:rPr>
      </w:pPr>
    </w:p>
    <w:p w14:paraId="7BF06178" w14:textId="77777777" w:rsidR="00632215" w:rsidRPr="00CB1F3C" w:rsidRDefault="00632215" w:rsidP="00632215">
      <w:pPr>
        <w:pStyle w:val="ListParagraph"/>
        <w:numPr>
          <w:ilvl w:val="0"/>
          <w:numId w:val="13"/>
        </w:numPr>
        <w:rPr>
          <w:rFonts w:ascii="Arial" w:hAnsi="Arial" w:cs="Arial"/>
          <w:b/>
          <w:bCs/>
        </w:rPr>
      </w:pPr>
      <w:r w:rsidRPr="00CB1F3C">
        <w:rPr>
          <w:rFonts w:ascii="Arial" w:hAnsi="Arial" w:cs="Arial"/>
          <w:b/>
          <w:bCs/>
        </w:rPr>
        <w:t>Pupil capture and the Network API</w:t>
      </w:r>
    </w:p>
    <w:p w14:paraId="4FD84349" w14:textId="77777777" w:rsidR="00632215" w:rsidRPr="00407438" w:rsidRDefault="007D03AA" w:rsidP="00632215">
      <w:pPr>
        <w:pStyle w:val="ListParagraph"/>
        <w:ind w:left="360"/>
        <w:rPr>
          <w:rStyle w:val="Hyperlink"/>
          <w:rFonts w:ascii="Arial" w:hAnsi="Arial" w:cs="Arial"/>
          <w:color w:val="auto"/>
          <w:u w:val="none"/>
        </w:rPr>
      </w:pPr>
      <w:hyperlink r:id="rId15" w:history="1">
        <w:r w:rsidR="00632215" w:rsidRPr="00E02B9E">
          <w:rPr>
            <w:rStyle w:val="Hyperlink"/>
            <w:rFonts w:ascii="Arial" w:hAnsi="Arial" w:cs="Arial"/>
          </w:rPr>
          <w:t>https://docs.pupil-labs.com/core/software/pupil-capture/</w:t>
        </w:r>
      </w:hyperlink>
    </w:p>
    <w:p w14:paraId="369A29C0" w14:textId="77777777" w:rsidR="00632215" w:rsidRDefault="00632215" w:rsidP="00632215">
      <w:pPr>
        <w:pStyle w:val="ListParagraph"/>
        <w:ind w:left="360"/>
        <w:rPr>
          <w:rFonts w:ascii="Arial" w:hAnsi="Arial" w:cs="Arial"/>
        </w:rPr>
      </w:pPr>
      <w:r w:rsidRPr="00CB1F3C">
        <w:rPr>
          <w:rFonts w:ascii="Arial" w:hAnsi="Arial" w:cs="Arial"/>
        </w:rPr>
        <w:t xml:space="preserve">Pupil Capture is the software that allows you to view and record real-time gaze and pupil data with the Pupil Core system. The Pupil Labs Network API allows Pupil Core to be controlled via Pupil Capture with the Python programming language using </w:t>
      </w:r>
      <w:proofErr w:type="spellStart"/>
      <w:r w:rsidRPr="00CB1F3C">
        <w:rPr>
          <w:rFonts w:ascii="Arial" w:hAnsi="Arial" w:cs="Arial"/>
        </w:rPr>
        <w:t>ZeroMQ</w:t>
      </w:r>
      <w:proofErr w:type="spellEnd"/>
      <w:r w:rsidRPr="00CB1F3C">
        <w:rPr>
          <w:rFonts w:ascii="Arial" w:hAnsi="Arial" w:cs="Arial"/>
        </w:rPr>
        <w:t xml:space="preserve"> and </w:t>
      </w:r>
      <w:proofErr w:type="spellStart"/>
      <w:r w:rsidRPr="00CB1F3C">
        <w:rPr>
          <w:rFonts w:ascii="Arial" w:hAnsi="Arial" w:cs="Arial"/>
        </w:rPr>
        <w:t>MessagePack</w:t>
      </w:r>
      <w:proofErr w:type="spellEnd"/>
      <w:r w:rsidRPr="00CB1F3C">
        <w:rPr>
          <w:rFonts w:ascii="Arial" w:hAnsi="Arial" w:cs="Arial"/>
        </w:rPr>
        <w:t xml:space="preserve"> for fast and reliable communication. </w:t>
      </w:r>
      <w:proofErr w:type="spellStart"/>
      <w:r w:rsidRPr="00CB1F3C">
        <w:rPr>
          <w:rFonts w:ascii="Arial" w:hAnsi="Arial" w:cs="Arial"/>
        </w:rPr>
        <w:t>ZeroMQ</w:t>
      </w:r>
      <w:proofErr w:type="spellEnd"/>
      <w:r w:rsidRPr="00CB1F3C">
        <w:rPr>
          <w:rFonts w:ascii="Arial" w:hAnsi="Arial" w:cs="Arial"/>
        </w:rPr>
        <w:t xml:space="preserve"> (</w:t>
      </w:r>
      <w:hyperlink r:id="rId16" w:history="1">
        <w:r w:rsidRPr="00CB1F3C">
          <w:rPr>
            <w:rStyle w:val="Hyperlink"/>
            <w:rFonts w:ascii="Arial" w:hAnsi="Arial" w:cs="Arial"/>
          </w:rPr>
          <w:t>https://zeromq.org/</w:t>
        </w:r>
      </w:hyperlink>
      <w:r w:rsidRPr="00CB1F3C">
        <w:rPr>
          <w:rFonts w:ascii="Arial" w:hAnsi="Arial" w:cs="Arial"/>
        </w:rPr>
        <w:t xml:space="preserve">) is an open-source universal messaging library and </w:t>
      </w:r>
      <w:proofErr w:type="spellStart"/>
      <w:r w:rsidRPr="00CB1F3C">
        <w:rPr>
          <w:rFonts w:ascii="Arial" w:hAnsi="Arial" w:cs="Arial"/>
        </w:rPr>
        <w:t>MessagePack</w:t>
      </w:r>
      <w:proofErr w:type="spellEnd"/>
      <w:r w:rsidRPr="00CB1F3C">
        <w:rPr>
          <w:rFonts w:ascii="Arial" w:hAnsi="Arial" w:cs="Arial"/>
        </w:rPr>
        <w:t xml:space="preserve"> (</w:t>
      </w:r>
      <w:hyperlink r:id="rId17" w:history="1">
        <w:r w:rsidRPr="00CB1F3C">
          <w:rPr>
            <w:rStyle w:val="Hyperlink"/>
            <w:rFonts w:ascii="Arial" w:hAnsi="Arial" w:cs="Arial"/>
          </w:rPr>
          <w:t>https://msgpack.org/index.html</w:t>
        </w:r>
      </w:hyperlink>
      <w:r w:rsidRPr="00CB1F3C">
        <w:rPr>
          <w:rFonts w:ascii="Arial" w:hAnsi="Arial" w:cs="Arial"/>
        </w:rPr>
        <w:t xml:space="preserve">) is a binary format for computer data interchange, like JSON but faster and more efficient. The </w:t>
      </w:r>
      <w:r w:rsidRPr="00CB1F3C">
        <w:rPr>
          <w:rFonts w:ascii="Arial" w:hAnsi="Arial" w:cs="Arial"/>
          <w:i/>
          <w:iCs/>
        </w:rPr>
        <w:t xml:space="preserve">pupil.py </w:t>
      </w:r>
      <w:r w:rsidRPr="00CB1F3C">
        <w:rPr>
          <w:rFonts w:ascii="Arial" w:hAnsi="Arial" w:cs="Arial"/>
        </w:rPr>
        <w:t>module has a class for the Pupil Core device which encapsulates most routine operations.</w:t>
      </w:r>
    </w:p>
    <w:p w14:paraId="5340899C" w14:textId="77777777" w:rsidR="00632215" w:rsidRDefault="00632215" w:rsidP="00632215">
      <w:pPr>
        <w:pStyle w:val="ListParagraph"/>
        <w:ind w:left="360"/>
        <w:rPr>
          <w:rFonts w:ascii="Arial" w:hAnsi="Arial" w:cs="Arial"/>
        </w:rPr>
      </w:pPr>
    </w:p>
    <w:p w14:paraId="6DEBFDDC" w14:textId="77777777" w:rsidR="00632215" w:rsidRDefault="00632215" w:rsidP="00632215">
      <w:pPr>
        <w:pStyle w:val="ListParagraph"/>
        <w:ind w:left="360"/>
        <w:rPr>
          <w:rFonts w:ascii="Arial" w:hAnsi="Arial" w:cs="Arial"/>
        </w:rPr>
      </w:pPr>
      <w:r>
        <w:rPr>
          <w:rFonts w:ascii="Arial" w:hAnsi="Arial" w:cs="Arial"/>
          <w:noProof/>
        </w:rPr>
        <w:lastRenderedPageBreak/>
        <w:drawing>
          <wp:inline distT="0" distB="0" distL="0" distR="0" wp14:anchorId="5AB3E977" wp14:editId="43106275">
            <wp:extent cx="6118225" cy="2748666"/>
            <wp:effectExtent l="0" t="0" r="317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8"/>
                    <a:srcRect t="20133"/>
                    <a:stretch/>
                  </pic:blipFill>
                  <pic:spPr bwMode="auto">
                    <a:xfrm>
                      <a:off x="0" y="0"/>
                      <a:ext cx="6120765" cy="2749807"/>
                    </a:xfrm>
                    <a:prstGeom prst="rect">
                      <a:avLst/>
                    </a:prstGeom>
                    <a:ln>
                      <a:noFill/>
                    </a:ln>
                    <a:extLst>
                      <a:ext uri="{53640926-AAD7-44D8-BBD7-CCE9431645EC}">
                        <a14:shadowObscured xmlns:a14="http://schemas.microsoft.com/office/drawing/2010/main"/>
                      </a:ext>
                    </a:extLst>
                  </pic:spPr>
                </pic:pic>
              </a:graphicData>
            </a:graphic>
          </wp:inline>
        </w:drawing>
      </w:r>
    </w:p>
    <w:p w14:paraId="1176D91C" w14:textId="77777777" w:rsidR="00632215" w:rsidRPr="003D1F0B" w:rsidRDefault="00632215" w:rsidP="00632215">
      <w:pPr>
        <w:pStyle w:val="ListParagraph"/>
        <w:ind w:left="360"/>
        <w:rPr>
          <w:rFonts w:ascii="Arial" w:hAnsi="Arial" w:cs="Arial"/>
        </w:rPr>
      </w:pPr>
    </w:p>
    <w:p w14:paraId="1773C823" w14:textId="77777777" w:rsidR="00632215" w:rsidRDefault="00632215" w:rsidP="00632215">
      <w:pPr>
        <w:pStyle w:val="ListParagraph"/>
        <w:numPr>
          <w:ilvl w:val="0"/>
          <w:numId w:val="13"/>
        </w:numPr>
        <w:rPr>
          <w:rFonts w:ascii="Arial" w:hAnsi="Arial" w:cs="Arial"/>
          <w:b/>
          <w:bCs/>
        </w:rPr>
      </w:pPr>
      <w:r w:rsidRPr="003E2261">
        <w:rPr>
          <w:rFonts w:ascii="Arial" w:hAnsi="Arial" w:cs="Arial"/>
          <w:b/>
          <w:bCs/>
        </w:rPr>
        <w:t>Pupil Player</w:t>
      </w:r>
    </w:p>
    <w:p w14:paraId="4FD1ACB2" w14:textId="77777777" w:rsidR="00632215" w:rsidRDefault="007D03AA" w:rsidP="00632215">
      <w:pPr>
        <w:pStyle w:val="ListParagraph"/>
        <w:ind w:left="360"/>
        <w:rPr>
          <w:rFonts w:ascii="Arial" w:hAnsi="Arial" w:cs="Arial"/>
        </w:rPr>
      </w:pPr>
      <w:hyperlink r:id="rId19" w:history="1">
        <w:r w:rsidR="00632215" w:rsidRPr="00E02B9E">
          <w:rPr>
            <w:rStyle w:val="Hyperlink"/>
            <w:rFonts w:ascii="Arial" w:hAnsi="Arial" w:cs="Arial"/>
          </w:rPr>
          <w:t>https://docs.pupil-labs.com/core/software/pupil-player/</w:t>
        </w:r>
      </w:hyperlink>
    </w:p>
    <w:p w14:paraId="39DB1B88" w14:textId="77777777" w:rsidR="00632215" w:rsidRDefault="00632215" w:rsidP="00632215">
      <w:pPr>
        <w:pStyle w:val="ListParagraph"/>
        <w:ind w:left="360"/>
        <w:rPr>
          <w:rFonts w:ascii="Arial" w:hAnsi="Arial" w:cs="Arial"/>
        </w:rPr>
      </w:pPr>
      <w:r>
        <w:rPr>
          <w:rFonts w:ascii="Arial" w:hAnsi="Arial" w:cs="Arial"/>
        </w:rPr>
        <w:t xml:space="preserve">This is the software that allows you to visualise data and media and to export data for further analysis. </w:t>
      </w:r>
    </w:p>
    <w:p w14:paraId="25BBF558" w14:textId="77777777" w:rsidR="00632215" w:rsidRDefault="00632215" w:rsidP="00632215">
      <w:pPr>
        <w:pStyle w:val="ListParagraph"/>
        <w:ind w:left="360"/>
        <w:rPr>
          <w:rFonts w:ascii="Arial" w:hAnsi="Arial" w:cs="Arial"/>
        </w:rPr>
      </w:pPr>
      <w:r>
        <w:rPr>
          <w:rFonts w:ascii="Arial" w:hAnsi="Arial" w:cs="Arial"/>
          <w:noProof/>
        </w:rPr>
        <w:drawing>
          <wp:inline distT="0" distB="0" distL="0" distR="0" wp14:anchorId="669DEF61" wp14:editId="53F54403">
            <wp:extent cx="6120765" cy="2844165"/>
            <wp:effectExtent l="0" t="0" r="635" b="63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rotWithShape="1">
                    <a:blip r:embed="rId20"/>
                    <a:srcRect t="17390"/>
                    <a:stretch/>
                  </pic:blipFill>
                  <pic:spPr bwMode="auto">
                    <a:xfrm>
                      <a:off x="0" y="0"/>
                      <a:ext cx="6120765" cy="2844165"/>
                    </a:xfrm>
                    <a:prstGeom prst="rect">
                      <a:avLst/>
                    </a:prstGeom>
                    <a:ln>
                      <a:noFill/>
                    </a:ln>
                    <a:extLst>
                      <a:ext uri="{53640926-AAD7-44D8-BBD7-CCE9431645EC}">
                        <a14:shadowObscured xmlns:a14="http://schemas.microsoft.com/office/drawing/2010/main"/>
                      </a:ext>
                    </a:extLst>
                  </pic:spPr>
                </pic:pic>
              </a:graphicData>
            </a:graphic>
          </wp:inline>
        </w:drawing>
      </w:r>
    </w:p>
    <w:p w14:paraId="36BFE8A4" w14:textId="77777777" w:rsidR="00632215" w:rsidRDefault="00632215" w:rsidP="00632215">
      <w:pPr>
        <w:pStyle w:val="ListParagraph"/>
        <w:ind w:left="360"/>
        <w:rPr>
          <w:rFonts w:ascii="Arial" w:hAnsi="Arial" w:cs="Arial"/>
        </w:rPr>
      </w:pPr>
    </w:p>
    <w:p w14:paraId="7B4CB3D7" w14:textId="77777777" w:rsidR="00632215" w:rsidRPr="003D1F0B" w:rsidRDefault="00632215" w:rsidP="00632215">
      <w:pPr>
        <w:pStyle w:val="ListParagraph"/>
        <w:numPr>
          <w:ilvl w:val="0"/>
          <w:numId w:val="13"/>
        </w:numPr>
        <w:rPr>
          <w:rFonts w:ascii="Arial" w:hAnsi="Arial" w:cs="Arial"/>
          <w:b/>
          <w:bCs/>
        </w:rPr>
      </w:pPr>
      <w:r w:rsidRPr="003D1F0B">
        <w:rPr>
          <w:rFonts w:ascii="Arial" w:hAnsi="Arial" w:cs="Arial"/>
          <w:b/>
          <w:bCs/>
        </w:rPr>
        <w:t>Integrating sphere</w:t>
      </w:r>
    </w:p>
    <w:p w14:paraId="489C3E42" w14:textId="77777777" w:rsidR="00632215" w:rsidRPr="003D1F0B" w:rsidRDefault="007D03AA" w:rsidP="00632215">
      <w:pPr>
        <w:pStyle w:val="ListParagraph"/>
        <w:ind w:left="360"/>
        <w:rPr>
          <w:rFonts w:ascii="Arial" w:hAnsi="Arial" w:cs="Arial"/>
        </w:rPr>
      </w:pPr>
      <w:hyperlink r:id="rId21" w:history="1">
        <w:r w:rsidR="00632215" w:rsidRPr="00E02B9E">
          <w:rPr>
            <w:rStyle w:val="Hyperlink"/>
            <w:rFonts w:ascii="Arial" w:hAnsi="Arial" w:cs="Arial"/>
          </w:rPr>
          <w:t>https://www.projectplastics.co.uk/</w:t>
        </w:r>
      </w:hyperlink>
    </w:p>
    <w:p w14:paraId="2D0D4D42" w14:textId="77777777" w:rsidR="00632215" w:rsidRPr="003D1F0B" w:rsidRDefault="007D03AA" w:rsidP="00632215">
      <w:pPr>
        <w:pStyle w:val="ListParagraph"/>
        <w:ind w:left="360"/>
        <w:rPr>
          <w:rFonts w:ascii="Arial" w:hAnsi="Arial" w:cs="Arial"/>
          <w:color w:val="0563C1" w:themeColor="hyperlink"/>
          <w:u w:val="single"/>
        </w:rPr>
      </w:pPr>
      <w:hyperlink r:id="rId22" w:history="1">
        <w:r w:rsidR="00632215" w:rsidRPr="00E02B9E">
          <w:rPr>
            <w:rStyle w:val="Hyperlink"/>
            <w:rFonts w:ascii="Arial" w:hAnsi="Arial" w:cs="Arial"/>
          </w:rPr>
          <w:t>https://aviantechnologies.com/product/avian-b-white-reflectance-coating/</w:t>
        </w:r>
      </w:hyperlink>
    </w:p>
    <w:p w14:paraId="7259AA4D" w14:textId="77777777" w:rsidR="00632215" w:rsidRPr="003D1F0B" w:rsidRDefault="00632215" w:rsidP="00632215">
      <w:pPr>
        <w:pStyle w:val="ListParagraph"/>
        <w:ind w:left="360"/>
        <w:rPr>
          <w:rFonts w:ascii="Arial" w:hAnsi="Arial" w:cs="Arial"/>
        </w:rPr>
      </w:pPr>
      <w:r w:rsidRPr="003D1F0B">
        <w:rPr>
          <w:rFonts w:ascii="Arial" w:hAnsi="Arial" w:cs="Arial"/>
        </w:rPr>
        <w:t>The integrating sphere was constructed from two flanged 45-cm diameter acrylic half domes (Project Plastics Ltd). The front dome has a 28 cm circular opening to serve as a viewing port and the rear dome has a 7 cm circular opening which can be used to introduce another stimulus (</w:t>
      </w:r>
      <w:proofErr w:type="gramStart"/>
      <w:r w:rsidRPr="003D1F0B">
        <w:rPr>
          <w:rFonts w:ascii="Arial" w:hAnsi="Arial" w:cs="Arial"/>
        </w:rPr>
        <w:t>e.g.</w:t>
      </w:r>
      <w:proofErr w:type="gramEnd"/>
      <w:r w:rsidRPr="003D1F0B">
        <w:rPr>
          <w:rFonts w:ascii="Arial" w:hAnsi="Arial" w:cs="Arial"/>
        </w:rPr>
        <w:t xml:space="preserve"> a fixation target on a monitor) or to exclude the foveal macular pigment from stimulation.  </w:t>
      </w:r>
    </w:p>
    <w:p w14:paraId="74E73731" w14:textId="77777777" w:rsidR="00632215" w:rsidRPr="003D1F0B" w:rsidRDefault="00632215" w:rsidP="00632215">
      <w:pPr>
        <w:pStyle w:val="ListParagraph"/>
        <w:ind w:left="360"/>
        <w:rPr>
          <w:rFonts w:ascii="Arial" w:hAnsi="Arial" w:cs="Arial"/>
        </w:rPr>
      </w:pPr>
    </w:p>
    <w:p w14:paraId="653D504E" w14:textId="77777777" w:rsidR="00632215" w:rsidRDefault="00632215" w:rsidP="00632215">
      <w:pPr>
        <w:pStyle w:val="ListParagraph"/>
        <w:ind w:left="360"/>
        <w:rPr>
          <w:rFonts w:ascii="Arial" w:hAnsi="Arial" w:cs="Arial"/>
        </w:rPr>
      </w:pPr>
      <w:r w:rsidRPr="003D1F0B">
        <w:rPr>
          <w:rFonts w:ascii="Arial" w:hAnsi="Arial" w:cs="Arial"/>
        </w:rPr>
        <w:t>The inside of the integrating sphere is coated with Avian-B (Avian Technologies LLC) – a highly Lambertian water-based barium sulphate coating which exhibits reflectance of &gt;97% over 350-850 nm and greater than 92% from 250-1300 nm. This coating ensures that light from the light source is scattered homogenously on the inside surface of the sphere and therefore that participants experience a full and uniform field of illumination (</w:t>
      </w:r>
      <w:proofErr w:type="gramStart"/>
      <w:r w:rsidRPr="003D1F0B">
        <w:rPr>
          <w:rFonts w:ascii="Arial" w:hAnsi="Arial" w:cs="Arial"/>
        </w:rPr>
        <w:t>i.e.</w:t>
      </w:r>
      <w:proofErr w:type="gramEnd"/>
      <w:r w:rsidRPr="003D1F0B">
        <w:rPr>
          <w:rFonts w:ascii="Arial" w:hAnsi="Arial" w:cs="Arial"/>
        </w:rPr>
        <w:t xml:space="preserve"> Ganzfeld viewing conditions). </w:t>
      </w:r>
      <w:r w:rsidRPr="003D1F0B">
        <w:rPr>
          <w:rFonts w:ascii="Arial" w:hAnsi="Arial" w:cs="Arial"/>
        </w:rPr>
        <w:lastRenderedPageBreak/>
        <w:t xml:space="preserve">The entry port for the light source is angled such that the light source cannot be seen directly when looking straight ahead from the plane of the viewing port. </w:t>
      </w:r>
    </w:p>
    <w:p w14:paraId="7C3EA3C3" w14:textId="77777777" w:rsidR="00632215" w:rsidRPr="003D1F0B" w:rsidRDefault="00632215" w:rsidP="00632215">
      <w:pPr>
        <w:pStyle w:val="ListParagraph"/>
        <w:ind w:left="360"/>
        <w:rPr>
          <w:rFonts w:ascii="Arial" w:hAnsi="Arial" w:cs="Arial"/>
        </w:rPr>
      </w:pPr>
    </w:p>
    <w:p w14:paraId="0A1D7178" w14:textId="77777777" w:rsidR="00632215" w:rsidRPr="003D1F0B" w:rsidRDefault="00632215" w:rsidP="00632215">
      <w:pPr>
        <w:pStyle w:val="ListParagraph"/>
        <w:numPr>
          <w:ilvl w:val="0"/>
          <w:numId w:val="13"/>
        </w:numPr>
        <w:rPr>
          <w:rFonts w:ascii="Arial" w:hAnsi="Arial" w:cs="Arial"/>
          <w:b/>
          <w:bCs/>
        </w:rPr>
      </w:pPr>
      <w:r w:rsidRPr="003D1F0B">
        <w:rPr>
          <w:rFonts w:ascii="Arial" w:hAnsi="Arial" w:cs="Arial"/>
          <w:b/>
          <w:bCs/>
        </w:rPr>
        <w:t>Spectra Tune Lab</w:t>
      </w:r>
    </w:p>
    <w:p w14:paraId="2696C55D" w14:textId="77777777" w:rsidR="00632215" w:rsidRPr="003D1F0B" w:rsidRDefault="007D03AA" w:rsidP="00632215">
      <w:pPr>
        <w:pStyle w:val="ListParagraph"/>
        <w:tabs>
          <w:tab w:val="left" w:pos="5220"/>
        </w:tabs>
        <w:ind w:left="360"/>
        <w:rPr>
          <w:rFonts w:ascii="Arial" w:hAnsi="Arial" w:cs="Arial"/>
          <w:color w:val="0563C1" w:themeColor="hyperlink"/>
          <w:u w:val="single"/>
        </w:rPr>
      </w:pPr>
      <w:hyperlink r:id="rId23" w:history="1">
        <w:r w:rsidR="00632215" w:rsidRPr="00E02B9E">
          <w:rPr>
            <w:rStyle w:val="Hyperlink"/>
            <w:rFonts w:ascii="Arial" w:hAnsi="Arial" w:cs="Arial"/>
          </w:rPr>
          <w:t>https://ledmotive.com/product/spectratune-lab/</w:t>
        </w:r>
      </w:hyperlink>
    </w:p>
    <w:p w14:paraId="011E402E" w14:textId="77777777" w:rsidR="00632215" w:rsidRPr="00CB1F3C" w:rsidRDefault="00632215" w:rsidP="00632215">
      <w:pPr>
        <w:pStyle w:val="ListParagraph"/>
        <w:tabs>
          <w:tab w:val="left" w:pos="5220"/>
        </w:tabs>
        <w:ind w:left="360"/>
        <w:rPr>
          <w:rFonts w:ascii="Arial" w:hAnsi="Arial" w:cs="Arial"/>
        </w:rPr>
      </w:pPr>
      <w:r>
        <w:rPr>
          <w:rFonts w:ascii="Arial" w:hAnsi="Arial" w:cs="Arial"/>
          <w:noProof/>
        </w:rPr>
        <w:drawing>
          <wp:inline distT="0" distB="0" distL="0" distR="0" wp14:anchorId="033F16E3" wp14:editId="265DB63E">
            <wp:extent cx="6120204" cy="1863725"/>
            <wp:effectExtent l="0" t="0" r="1270" b="317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rotWithShape="1">
                    <a:blip r:embed="rId24"/>
                    <a:srcRect t="23240" b="22623"/>
                    <a:stretch/>
                  </pic:blipFill>
                  <pic:spPr bwMode="auto">
                    <a:xfrm>
                      <a:off x="0" y="0"/>
                      <a:ext cx="6120765" cy="1863896"/>
                    </a:xfrm>
                    <a:prstGeom prst="rect">
                      <a:avLst/>
                    </a:prstGeom>
                    <a:ln>
                      <a:noFill/>
                    </a:ln>
                    <a:extLst>
                      <a:ext uri="{53640926-AAD7-44D8-BBD7-CCE9431645EC}">
                        <a14:shadowObscured xmlns:a14="http://schemas.microsoft.com/office/drawing/2010/main"/>
                      </a:ext>
                    </a:extLst>
                  </pic:spPr>
                </pic:pic>
              </a:graphicData>
            </a:graphic>
          </wp:inline>
        </w:drawing>
      </w:r>
      <w:r w:rsidRPr="00CB1F3C">
        <w:rPr>
          <w:rFonts w:ascii="Arial" w:hAnsi="Arial" w:cs="Arial"/>
        </w:rPr>
        <w:t>The STLAB (</w:t>
      </w:r>
      <w:proofErr w:type="spellStart"/>
      <w:r w:rsidRPr="00CB1F3C">
        <w:rPr>
          <w:rFonts w:ascii="Arial" w:hAnsi="Arial" w:cs="Arial"/>
        </w:rPr>
        <w:t>Ledmotive</w:t>
      </w:r>
      <w:proofErr w:type="spellEnd"/>
      <w:r w:rsidRPr="00CB1F3C">
        <w:rPr>
          <w:rFonts w:ascii="Arial" w:hAnsi="Arial" w:cs="Arial"/>
        </w:rPr>
        <w:t xml:space="preserve"> Technologies, LLC) is a spectrally tuneable light engine with 10 LED colour channels</w:t>
      </w:r>
      <w:r>
        <w:rPr>
          <w:rFonts w:ascii="Arial" w:hAnsi="Arial" w:cs="Arial"/>
        </w:rPr>
        <w:t xml:space="preserve">, </w:t>
      </w:r>
      <w:r w:rsidRPr="00CB1F3C">
        <w:rPr>
          <w:rFonts w:ascii="Arial" w:hAnsi="Arial" w:cs="Arial"/>
        </w:rPr>
        <w:t>capable of generating a broad range of spectral compositions. It connects via ethernet cable to a small Linux-based computer (called the LIGHT HUB), which in turn connects to a computer via USB.</w:t>
      </w:r>
    </w:p>
    <w:p w14:paraId="0090CB74" w14:textId="77777777" w:rsidR="00632215" w:rsidRPr="00CB1F3C" w:rsidRDefault="00632215" w:rsidP="00632215">
      <w:pPr>
        <w:pStyle w:val="ListParagraph"/>
        <w:tabs>
          <w:tab w:val="left" w:pos="5220"/>
        </w:tabs>
        <w:ind w:left="360"/>
        <w:rPr>
          <w:rFonts w:ascii="Arial" w:hAnsi="Arial" w:cs="Arial"/>
        </w:rPr>
      </w:pPr>
    </w:p>
    <w:p w14:paraId="4DD9D118" w14:textId="77777777" w:rsidR="00632215" w:rsidRDefault="00632215" w:rsidP="00632215">
      <w:pPr>
        <w:pStyle w:val="ListParagraph"/>
        <w:tabs>
          <w:tab w:val="left" w:pos="5220"/>
        </w:tabs>
        <w:ind w:left="360"/>
        <w:rPr>
          <w:rFonts w:ascii="Arial" w:hAnsi="Arial" w:cs="Arial"/>
        </w:rPr>
      </w:pPr>
      <w:r w:rsidRPr="00CB1F3C">
        <w:rPr>
          <w:rFonts w:ascii="Arial" w:hAnsi="Arial" w:cs="Arial"/>
        </w:rPr>
        <w:t xml:space="preserve">The STLAB can be controlled programmatically with most languages using its RESTFUL_API, which supports communication via generic HTTP requests. The API includes commands to set a specific spectrum, turn the light off, get readouts from the onboard spectrometer, etc. The </w:t>
      </w:r>
      <w:proofErr w:type="spellStart"/>
      <w:r w:rsidRPr="00CB1F3C">
        <w:rPr>
          <w:rFonts w:ascii="Arial" w:hAnsi="Arial" w:cs="Arial"/>
          <w:i/>
          <w:iCs/>
        </w:rPr>
        <w:t>PyPlr</w:t>
      </w:r>
      <w:proofErr w:type="spellEnd"/>
      <w:r w:rsidRPr="00CB1F3C">
        <w:rPr>
          <w:rFonts w:ascii="Arial" w:hAnsi="Arial" w:cs="Arial"/>
        </w:rPr>
        <w:t xml:space="preserve"> Python library includes an </w:t>
      </w:r>
      <w:r w:rsidRPr="00CB1F3C">
        <w:rPr>
          <w:rFonts w:ascii="Arial" w:hAnsi="Arial" w:cs="Arial"/>
          <w:i/>
          <w:iCs/>
        </w:rPr>
        <w:t>stlab.p</w:t>
      </w:r>
      <w:r w:rsidRPr="00CB1F3C">
        <w:rPr>
          <w:rFonts w:ascii="Arial" w:hAnsi="Arial" w:cs="Arial"/>
        </w:rPr>
        <w:t xml:space="preserve">y module which uses the Python </w:t>
      </w:r>
      <w:r w:rsidRPr="00CB1F3C">
        <w:rPr>
          <w:rFonts w:ascii="Arial" w:hAnsi="Arial" w:cs="Arial"/>
          <w:i/>
          <w:iCs/>
        </w:rPr>
        <w:t>requests</w:t>
      </w:r>
      <w:r w:rsidRPr="00CB1F3C">
        <w:rPr>
          <w:rFonts w:ascii="Arial" w:hAnsi="Arial" w:cs="Arial"/>
        </w:rPr>
        <w:t xml:space="preserve"> library to wrap the entire RESTFUL_API, and which also includes other useful routines for working with the device.</w:t>
      </w:r>
    </w:p>
    <w:p w14:paraId="383774A6" w14:textId="77777777" w:rsidR="00632215" w:rsidRPr="00CB1F3C" w:rsidRDefault="00632215" w:rsidP="00632215">
      <w:pPr>
        <w:pStyle w:val="ListParagraph"/>
        <w:tabs>
          <w:tab w:val="left" w:pos="5220"/>
        </w:tabs>
        <w:ind w:left="360"/>
        <w:rPr>
          <w:rFonts w:ascii="Arial" w:hAnsi="Arial" w:cs="Arial"/>
        </w:rPr>
      </w:pPr>
    </w:p>
    <w:p w14:paraId="4282D740" w14:textId="77777777" w:rsidR="00632215" w:rsidRPr="003D1F0B" w:rsidRDefault="00632215" w:rsidP="00632215">
      <w:pPr>
        <w:pStyle w:val="ListParagraph"/>
        <w:tabs>
          <w:tab w:val="left" w:pos="5220"/>
        </w:tabs>
        <w:ind w:left="360"/>
        <w:rPr>
          <w:rFonts w:ascii="Arial" w:hAnsi="Arial" w:cs="Arial"/>
          <w:noProof/>
        </w:rPr>
      </w:pPr>
      <w:r w:rsidRPr="003D1F0B">
        <w:rPr>
          <w:rFonts w:ascii="Arial" w:hAnsi="Arial" w:cs="Arial"/>
          <w:noProof/>
        </w:rPr>
        <w:t xml:space="preserve">The charts below shows the spectral power distributions for each of the 10 LEDs at their maximum intensity setting (left) and the 10 coordinates in CIE chromaticity space (right). The data for these plots were obtained using the STLAB’s on-board spectrometer. Spectrums are defined by passing a list of 10 values—one for each LED channel—between 0 and 4095 (12-bit resolution depth), corresponding to the maximum and minimum input. </w:t>
      </w:r>
    </w:p>
    <w:p w14:paraId="30888F03" w14:textId="77777777" w:rsidR="00632215" w:rsidRPr="003D1F0B" w:rsidRDefault="00632215" w:rsidP="00632215">
      <w:pPr>
        <w:pStyle w:val="ListParagraph"/>
        <w:tabs>
          <w:tab w:val="left" w:pos="5220"/>
        </w:tabs>
        <w:ind w:left="360"/>
        <w:rPr>
          <w:rFonts w:ascii="Arial" w:hAnsi="Arial" w:cs="Arial"/>
          <w:noProof/>
        </w:rPr>
      </w:pPr>
    </w:p>
    <w:p w14:paraId="01E33AFD" w14:textId="77777777" w:rsidR="00632215" w:rsidRPr="00CB1F3C" w:rsidRDefault="00632215" w:rsidP="00632215">
      <w:pPr>
        <w:pStyle w:val="ListParagraph"/>
        <w:tabs>
          <w:tab w:val="left" w:pos="5220"/>
        </w:tabs>
        <w:ind w:left="360"/>
        <w:rPr>
          <w:rFonts w:ascii="Arial" w:hAnsi="Arial" w:cs="Arial"/>
        </w:rPr>
      </w:pPr>
      <w:r w:rsidRPr="00CB1F3C">
        <w:rPr>
          <w:rFonts w:ascii="Arial" w:hAnsi="Arial" w:cs="Arial"/>
          <w:b/>
          <w:bCs/>
          <w:noProof/>
        </w:rPr>
        <w:drawing>
          <wp:inline distT="0" distB="0" distL="0" distR="0" wp14:anchorId="74252FB4" wp14:editId="51A412A9">
            <wp:extent cx="5731510" cy="2388235"/>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p>
    <w:p w14:paraId="055AA7AC" w14:textId="77777777" w:rsidR="00632215" w:rsidRPr="003D1F0B" w:rsidRDefault="00632215" w:rsidP="00632215">
      <w:pPr>
        <w:pStyle w:val="ListParagraph"/>
        <w:tabs>
          <w:tab w:val="left" w:pos="5220"/>
        </w:tabs>
        <w:ind w:left="360"/>
        <w:rPr>
          <w:rFonts w:ascii="Arial" w:hAnsi="Arial" w:cs="Arial"/>
        </w:rPr>
      </w:pPr>
      <w:r w:rsidRPr="003D1F0B">
        <w:rPr>
          <w:rFonts w:ascii="Arial" w:hAnsi="Arial" w:cs="Arial"/>
        </w:rPr>
        <w:t xml:space="preserve">The STLAB’s default mode of operation is </w:t>
      </w:r>
      <w:r w:rsidRPr="003D1F0B">
        <w:rPr>
          <w:rFonts w:ascii="Arial" w:hAnsi="Arial" w:cs="Arial"/>
          <w:i/>
          <w:iCs/>
        </w:rPr>
        <w:t>synchronous</w:t>
      </w:r>
      <w:r w:rsidRPr="003D1F0B">
        <w:rPr>
          <w:rFonts w:ascii="Arial" w:hAnsi="Arial" w:cs="Arial"/>
        </w:rPr>
        <w:t xml:space="preserve">, meaning it acknowledges receipt of all the commands sent by the LIGHT HUB before it accepts a new instruction. This enables “collisions” between messages to be detected and corrected. According to the manual, typical response times of this operation mode are approximately 250 </w:t>
      </w:r>
      <w:proofErr w:type="spellStart"/>
      <w:r w:rsidRPr="003D1F0B">
        <w:rPr>
          <w:rFonts w:ascii="Arial" w:hAnsi="Arial" w:cs="Arial"/>
        </w:rPr>
        <w:t>ms</w:t>
      </w:r>
      <w:proofErr w:type="spellEnd"/>
      <w:r w:rsidRPr="003D1F0B">
        <w:rPr>
          <w:rFonts w:ascii="Arial" w:hAnsi="Arial" w:cs="Arial"/>
        </w:rPr>
        <w:t xml:space="preserve">. My own </w:t>
      </w:r>
      <w:ins w:id="34" w:author="Manuel Spitschan" w:date="2020-11-25T17:19:00Z">
        <w:r>
          <w:rPr>
            <w:rFonts w:ascii="Arial" w:hAnsi="Arial" w:cs="Arial"/>
          </w:rPr>
          <w:t xml:space="preserve">(J.M.) </w:t>
        </w:r>
      </w:ins>
      <w:r w:rsidRPr="003D1F0B">
        <w:rPr>
          <w:rFonts w:ascii="Arial" w:hAnsi="Arial" w:cs="Arial"/>
        </w:rPr>
        <w:lastRenderedPageBreak/>
        <w:t xml:space="preserve">measurements using the python requests library suggest an average time of 180 – 220 </w:t>
      </w:r>
      <w:proofErr w:type="spellStart"/>
      <w:r w:rsidRPr="003D1F0B">
        <w:rPr>
          <w:rFonts w:ascii="Arial" w:hAnsi="Arial" w:cs="Arial"/>
        </w:rPr>
        <w:t>ms</w:t>
      </w:r>
      <w:proofErr w:type="spellEnd"/>
      <w:r w:rsidRPr="003D1F0B">
        <w:rPr>
          <w:rFonts w:ascii="Arial" w:hAnsi="Arial" w:cs="Arial"/>
        </w:rPr>
        <w:t xml:space="preserve"> (depending on the command being processed), but on rarer and seemingly random occasions it can be as high as 5 s. Most of the commands in the STLAB are programmed to work in synchronous mode. </w:t>
      </w:r>
    </w:p>
    <w:p w14:paraId="01DF27F7" w14:textId="77777777" w:rsidR="00632215" w:rsidRPr="003D1F0B" w:rsidRDefault="00632215" w:rsidP="00632215">
      <w:pPr>
        <w:pStyle w:val="ListParagraph"/>
        <w:tabs>
          <w:tab w:val="left" w:pos="5220"/>
        </w:tabs>
        <w:ind w:left="360"/>
        <w:rPr>
          <w:rFonts w:ascii="Arial" w:hAnsi="Arial" w:cs="Arial"/>
        </w:rPr>
      </w:pPr>
    </w:p>
    <w:p w14:paraId="690CD4DC" w14:textId="77777777" w:rsidR="00632215" w:rsidRDefault="00632215" w:rsidP="00632215">
      <w:pPr>
        <w:pStyle w:val="ListParagraph"/>
        <w:tabs>
          <w:tab w:val="left" w:pos="5220"/>
        </w:tabs>
        <w:ind w:left="360"/>
        <w:rPr>
          <w:rFonts w:ascii="Arial" w:hAnsi="Arial" w:cs="Arial"/>
        </w:rPr>
      </w:pPr>
      <w:r w:rsidRPr="003D1F0B">
        <w:rPr>
          <w:rFonts w:ascii="Arial" w:hAnsi="Arial" w:cs="Arial"/>
        </w:rPr>
        <w:t xml:space="preserve">The device can also operate in an </w:t>
      </w:r>
      <w:r w:rsidRPr="003D1F0B">
        <w:rPr>
          <w:rFonts w:ascii="Arial" w:hAnsi="Arial" w:cs="Arial"/>
          <w:i/>
          <w:iCs/>
        </w:rPr>
        <w:t>asynchronous</w:t>
      </w:r>
      <w:r w:rsidRPr="003D1F0B">
        <w:rPr>
          <w:rFonts w:ascii="Arial" w:hAnsi="Arial" w:cs="Arial"/>
        </w:rPr>
        <w:t xml:space="preserve"> mode which permits real-time streaming of light spectra at approximately 1 spectrum every 10 </w:t>
      </w:r>
      <w:proofErr w:type="spellStart"/>
      <w:r w:rsidRPr="003D1F0B">
        <w:rPr>
          <w:rFonts w:ascii="Arial" w:hAnsi="Arial" w:cs="Arial"/>
        </w:rPr>
        <w:t>ms</w:t>
      </w:r>
      <w:proofErr w:type="spellEnd"/>
      <w:r w:rsidRPr="003D1F0B">
        <w:rPr>
          <w:rFonts w:ascii="Arial" w:hAnsi="Arial" w:cs="Arial"/>
        </w:rPr>
        <w:t xml:space="preserve">. We leverage this mode of operation to attain maximum control over the temporal characteristics of our light stimuli. This mode requires the creation of </w:t>
      </w:r>
      <w:r w:rsidRPr="003D1F0B">
        <w:rPr>
          <w:rFonts w:ascii="Arial" w:hAnsi="Arial" w:cs="Arial"/>
          <w:i/>
          <w:iCs/>
        </w:rPr>
        <w:t xml:space="preserve">dynamic sequence files </w:t>
      </w:r>
      <w:r w:rsidRPr="003D1F0B">
        <w:rPr>
          <w:rFonts w:ascii="Arial" w:hAnsi="Arial" w:cs="Arial"/>
        </w:rPr>
        <w:t xml:space="preserve">(basically json files) which specify the spectrum to be played at each time point. The </w:t>
      </w:r>
      <w:r w:rsidRPr="003D1F0B">
        <w:rPr>
          <w:rFonts w:ascii="Arial" w:hAnsi="Arial" w:cs="Arial"/>
          <w:i/>
          <w:iCs/>
        </w:rPr>
        <w:t xml:space="preserve">stlab.py </w:t>
      </w:r>
      <w:r w:rsidRPr="003D1F0B">
        <w:rPr>
          <w:rFonts w:ascii="Arial" w:hAnsi="Arial" w:cs="Arial"/>
        </w:rPr>
        <w:t>module contains a set of tools for creating video files.</w:t>
      </w:r>
    </w:p>
    <w:p w14:paraId="2C4ED7F7" w14:textId="77777777" w:rsidR="00632215" w:rsidRDefault="00632215" w:rsidP="00632215">
      <w:pPr>
        <w:pStyle w:val="ListParagraph"/>
        <w:tabs>
          <w:tab w:val="left" w:pos="5220"/>
        </w:tabs>
        <w:ind w:left="360"/>
        <w:rPr>
          <w:rFonts w:ascii="Arial" w:hAnsi="Arial" w:cs="Arial"/>
        </w:rPr>
      </w:pPr>
    </w:p>
    <w:p w14:paraId="67BFF2B9" w14:textId="77777777" w:rsidR="00632215" w:rsidRDefault="00632215" w:rsidP="00632215">
      <w:pPr>
        <w:pStyle w:val="ListParagraph"/>
        <w:numPr>
          <w:ilvl w:val="0"/>
          <w:numId w:val="13"/>
        </w:numPr>
        <w:tabs>
          <w:tab w:val="left" w:pos="5220"/>
        </w:tabs>
        <w:rPr>
          <w:rFonts w:ascii="Arial" w:hAnsi="Arial" w:cs="Arial"/>
          <w:b/>
          <w:bCs/>
        </w:rPr>
      </w:pPr>
      <w:proofErr w:type="spellStart"/>
      <w:r>
        <w:rPr>
          <w:rFonts w:ascii="Arial" w:hAnsi="Arial" w:cs="Arial"/>
          <w:b/>
          <w:bCs/>
        </w:rPr>
        <w:t>PyPlr</w:t>
      </w:r>
      <w:proofErr w:type="spellEnd"/>
    </w:p>
    <w:p w14:paraId="49CF94CC" w14:textId="77777777" w:rsidR="00632215" w:rsidRDefault="007D03AA" w:rsidP="00632215">
      <w:pPr>
        <w:pStyle w:val="ListParagraph"/>
        <w:tabs>
          <w:tab w:val="left" w:pos="5220"/>
        </w:tabs>
        <w:ind w:left="360"/>
        <w:rPr>
          <w:rFonts w:ascii="Arial" w:hAnsi="Arial" w:cs="Arial"/>
        </w:rPr>
      </w:pPr>
      <w:hyperlink r:id="rId26" w:history="1">
        <w:r w:rsidR="00632215" w:rsidRPr="00E02B9E">
          <w:rPr>
            <w:rStyle w:val="Hyperlink"/>
            <w:rFonts w:ascii="Arial" w:hAnsi="Arial" w:cs="Arial"/>
          </w:rPr>
          <w:t>https://github.com/spitschan/cvd_pupillometry.git</w:t>
        </w:r>
      </w:hyperlink>
    </w:p>
    <w:p w14:paraId="3B8C3E09" w14:textId="77777777" w:rsidR="00632215" w:rsidRPr="00B63F29" w:rsidRDefault="00632215" w:rsidP="00632215">
      <w:pPr>
        <w:pStyle w:val="ListParagraph"/>
        <w:tabs>
          <w:tab w:val="left" w:pos="5220"/>
        </w:tabs>
        <w:ind w:left="360"/>
        <w:rPr>
          <w:rFonts w:ascii="Arial" w:hAnsi="Arial" w:cs="Arial"/>
        </w:rPr>
      </w:pPr>
      <w:r>
        <w:rPr>
          <w:rFonts w:ascii="Arial" w:hAnsi="Arial" w:cs="Arial"/>
        </w:rPr>
        <w:t xml:space="preserve">This is the custom Python software that integrates hardware and streamlines everything. </w:t>
      </w:r>
      <w:r w:rsidRPr="00407438">
        <w:rPr>
          <w:rFonts w:ascii="Arial" w:hAnsi="Arial" w:cs="Arial"/>
        </w:rPr>
        <w:t xml:space="preserve">There is a pupil.py module which contains classes and methods for interfacing with the </w:t>
      </w:r>
      <w:proofErr w:type="spellStart"/>
      <w:r w:rsidRPr="00407438">
        <w:rPr>
          <w:rFonts w:ascii="Arial" w:hAnsi="Arial" w:cs="Arial"/>
        </w:rPr>
        <w:t>PupilCore</w:t>
      </w:r>
      <w:proofErr w:type="spellEnd"/>
      <w:r w:rsidRPr="00407438">
        <w:rPr>
          <w:rFonts w:ascii="Arial" w:hAnsi="Arial" w:cs="Arial"/>
        </w:rPr>
        <w:t xml:space="preserve"> system and for timestamping light stimuli. There’s also a module for the STLAB which contains a class for the device and methods to encapsulate the full range of functionality available in its RESTFUL_API, which is based on generic http requests. In addition to this there is support for integration with an </w:t>
      </w:r>
      <w:proofErr w:type="spellStart"/>
      <w:r w:rsidRPr="00407438">
        <w:rPr>
          <w:rFonts w:ascii="Arial" w:hAnsi="Arial" w:cs="Arial"/>
        </w:rPr>
        <w:t>oceanoptics</w:t>
      </w:r>
      <w:proofErr w:type="spellEnd"/>
      <w:r w:rsidRPr="00407438">
        <w:rPr>
          <w:rFonts w:ascii="Arial" w:hAnsi="Arial" w:cs="Arial"/>
        </w:rPr>
        <w:t xml:space="preserve"> spectrometer, and tools for a fast and efficient pupillometry data processing pipeline, as well as support for pupillometer-style parametrization of PLRs. </w:t>
      </w:r>
      <w:r>
        <w:rPr>
          <w:rFonts w:ascii="Arial" w:hAnsi="Arial" w:cs="Arial"/>
        </w:rPr>
        <w:t xml:space="preserve">See </w:t>
      </w:r>
      <w:proofErr w:type="spellStart"/>
      <w:r>
        <w:rPr>
          <w:rFonts w:ascii="Arial" w:hAnsi="Arial" w:cs="Arial"/>
        </w:rPr>
        <w:t>Jupyter</w:t>
      </w:r>
      <w:proofErr w:type="spellEnd"/>
      <w:r>
        <w:rPr>
          <w:rFonts w:ascii="Arial" w:hAnsi="Arial" w:cs="Arial"/>
        </w:rPr>
        <w:t xml:space="preserve"> notebooks for more information and examples.</w:t>
      </w:r>
    </w:p>
    <w:p w14:paraId="64055D69" w14:textId="77777777" w:rsidR="0063161D" w:rsidRPr="00CB1F3C" w:rsidRDefault="0063161D" w:rsidP="0063161D">
      <w:pPr>
        <w:pStyle w:val="ListParagraph"/>
        <w:ind w:left="0"/>
        <w:rPr>
          <w:rFonts w:ascii="Arial" w:hAnsi="Arial" w:cs="Arial"/>
          <w:bCs/>
          <w:iCs/>
          <w:color w:val="000000"/>
          <w:shd w:val="clear" w:color="auto" w:fill="FFFFFF"/>
        </w:rPr>
      </w:pPr>
    </w:p>
    <w:p w14:paraId="7310E3B0" w14:textId="04FDFFB6" w:rsidR="008A4A63" w:rsidRPr="00CB1F3C" w:rsidRDefault="008A4A63" w:rsidP="00791407">
      <w:pPr>
        <w:tabs>
          <w:tab w:val="clear" w:pos="-432"/>
          <w:tab w:val="clear" w:pos="576"/>
          <w:tab w:val="clear" w:pos="1152"/>
          <w:tab w:val="clear" w:pos="1728"/>
          <w:tab w:val="clear" w:pos="5760"/>
        </w:tabs>
        <w:rPr>
          <w:rFonts w:ascii="Arial" w:hAnsi="Arial" w:cs="Arial"/>
          <w:sz w:val="22"/>
          <w:szCs w:val="22"/>
        </w:rPr>
      </w:pPr>
    </w:p>
    <w:p w14:paraId="51C6DD34" w14:textId="4BC40F78" w:rsidR="0000168C" w:rsidRPr="00C41A71" w:rsidRDefault="0000168C" w:rsidP="00C41A71">
      <w:pPr>
        <w:rPr>
          <w:rFonts w:ascii="Arial" w:hAnsi="Arial" w:cs="Arial"/>
        </w:rPr>
      </w:pPr>
    </w:p>
    <w:sectPr w:rsidR="0000168C" w:rsidRPr="00C41A71" w:rsidSect="00193B45">
      <w:headerReference w:type="default" r:id="rId27"/>
      <w:footerReference w:type="default" r:id="rId28"/>
      <w:headerReference w:type="first" r:id="rId29"/>
      <w:footerReference w:type="first" r:id="rId30"/>
      <w:pgSz w:w="11907" w:h="16840" w:code="9"/>
      <w:pgMar w:top="851" w:right="1134" w:bottom="851" w:left="1134" w:header="567" w:footer="454"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nuel Spitschan" w:date="2020-11-25T17:29:00Z" w:initials="MS">
    <w:p w14:paraId="0DE9D79E" w14:textId="107F3537" w:rsidR="0045620B" w:rsidRDefault="0045620B">
      <w:pPr>
        <w:pStyle w:val="CommentText"/>
      </w:pPr>
      <w:r>
        <w:rPr>
          <w:rStyle w:val="CommentReference"/>
        </w:rPr>
        <w:annotationRef/>
      </w:r>
      <w:r>
        <w:t>Perhaps insert a Table of Contents</w:t>
      </w:r>
    </w:p>
  </w:comment>
  <w:comment w:id="14" w:author="Manuel Spitschan" w:date="2020-11-25T17:20:00Z" w:initials="MS">
    <w:p w14:paraId="62DB3669" w14:textId="356799A2" w:rsidR="001F347E" w:rsidRDefault="001F347E">
      <w:pPr>
        <w:pStyle w:val="CommentText"/>
      </w:pPr>
      <w:r>
        <w:rPr>
          <w:rStyle w:val="CommentReference"/>
        </w:rPr>
        <w:annotationRef/>
      </w:r>
      <w:r>
        <w:t xml:space="preserve">Perhaps you want to identify which laptop it is. I think it’s a Windows </w:t>
      </w:r>
      <w:proofErr w:type="gramStart"/>
      <w:r>
        <w:t>laptop?</w:t>
      </w:r>
      <w:proofErr w:type="gramEnd"/>
      <w:r>
        <w:t xml:space="preserve"> Maybe we can </w:t>
      </w:r>
      <w:proofErr w:type="gramStart"/>
      <w:r>
        <w:t>labelled</w:t>
      </w:r>
      <w:proofErr w:type="gramEnd"/>
      <w:r>
        <w:t xml:space="preserve"> it</w:t>
      </w:r>
    </w:p>
  </w:comment>
  <w:comment w:id="20" w:author="Manuel Spitschan" w:date="2020-11-25T17:23:00Z" w:initials="MS">
    <w:p w14:paraId="2B29810A" w14:textId="7168C200" w:rsidR="00F32323" w:rsidRDefault="00F32323">
      <w:pPr>
        <w:pStyle w:val="CommentText"/>
      </w:pPr>
      <w:r>
        <w:rPr>
          <w:rStyle w:val="CommentReference"/>
        </w:rPr>
        <w:annotationRef/>
      </w:r>
      <w:r>
        <w:t>Does each protocol have its own folder? If yes, you should state that</w:t>
      </w:r>
    </w:p>
  </w:comment>
  <w:comment w:id="22" w:author="Manuel Spitschan" w:date="2020-11-25T17:23:00Z" w:initials="MS">
    <w:p w14:paraId="6C3FE37A" w14:textId="66B8235C" w:rsidR="003B337F" w:rsidRDefault="003B337F">
      <w:pPr>
        <w:pStyle w:val="CommentText"/>
      </w:pPr>
      <w:r>
        <w:rPr>
          <w:rStyle w:val="CommentReference"/>
        </w:rPr>
        <w:annotationRef/>
      </w:r>
      <w:r>
        <w:t xml:space="preserve">How do check this? I think with the </w:t>
      </w:r>
      <w:proofErr w:type="gramStart"/>
      <w:r>
        <w:t>wheels</w:t>
      </w:r>
      <w:proofErr w:type="gramEnd"/>
      <w:r>
        <w:t xml:space="preserve"> </w:t>
      </w:r>
      <w:r w:rsidR="00912AAD">
        <w:t>icon</w:t>
      </w:r>
    </w:p>
  </w:comment>
  <w:comment w:id="24" w:author="Manuel Spitschan" w:date="2020-11-25T17:24:00Z" w:initials="MS">
    <w:p w14:paraId="2E2841B3" w14:textId="77777777" w:rsidR="00E03A9D" w:rsidRDefault="00E03A9D">
      <w:pPr>
        <w:pStyle w:val="CommentText"/>
        <w:rPr>
          <w:rStyle w:val="CommentReference"/>
        </w:rPr>
      </w:pPr>
      <w:r>
        <w:rPr>
          <w:rStyle w:val="CommentReference"/>
        </w:rPr>
        <w:annotationRef/>
      </w:r>
      <w:r>
        <w:rPr>
          <w:rStyle w:val="CommentReference"/>
        </w:rPr>
        <w:t xml:space="preserve"> I think there needs to be a section here:</w:t>
      </w:r>
      <w:r>
        <w:rPr>
          <w:rStyle w:val="CommentReference"/>
        </w:rPr>
        <w:br/>
        <w:t>Preparing the participant. This includes setting up the eye tracker and adjusting the camera. You’ll also want to do calibration to ensure good tracking, no?</w:t>
      </w:r>
    </w:p>
    <w:p w14:paraId="0D5DEB0C" w14:textId="77777777" w:rsidR="00E03A9D" w:rsidRDefault="00E03A9D">
      <w:pPr>
        <w:pStyle w:val="CommentText"/>
        <w:rPr>
          <w:rStyle w:val="CommentReference"/>
        </w:rPr>
      </w:pPr>
      <w:proofErr w:type="gramStart"/>
      <w:r>
        <w:rPr>
          <w:rStyle w:val="CommentReference"/>
        </w:rPr>
        <w:t>Also</w:t>
      </w:r>
      <w:proofErr w:type="gramEnd"/>
      <w:r>
        <w:rPr>
          <w:rStyle w:val="CommentReference"/>
        </w:rPr>
        <w:t xml:space="preserve"> perhaps you should state that you will wipe down stuff including chin rest and eye tracker</w:t>
      </w:r>
    </w:p>
    <w:p w14:paraId="4230F646" w14:textId="77777777" w:rsidR="008A3DEF" w:rsidRDefault="008A3DEF">
      <w:pPr>
        <w:pStyle w:val="CommentText"/>
        <w:rPr>
          <w:rStyle w:val="CommentReference"/>
        </w:rPr>
      </w:pPr>
    </w:p>
    <w:p w14:paraId="79BD5DFF" w14:textId="1ED30AF1" w:rsidR="008A3DEF" w:rsidRDefault="008A3DEF">
      <w:pPr>
        <w:pStyle w:val="CommentText"/>
      </w:pPr>
      <w:r>
        <w:rPr>
          <w:rStyle w:val="CommentReference"/>
        </w:rPr>
        <w:t>You’ll also want to ensure that the participant knows what’s happening with the beeps etc. so here you could insert a section called participant instructions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E9D79E" w15:done="0"/>
  <w15:commentEx w15:paraId="62DB3669" w15:done="0"/>
  <w15:commentEx w15:paraId="2B29810A" w15:done="0"/>
  <w15:commentEx w15:paraId="6C3FE37A" w15:done="0"/>
  <w15:commentEx w15:paraId="79BD5D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912F2" w16cex:dateUtc="2020-11-25T17:29:00Z"/>
  <w16cex:commentExtensible w16cex:durableId="236910F3" w16cex:dateUtc="2020-11-25T17:20:00Z"/>
  <w16cex:commentExtensible w16cex:durableId="2369117A" w16cex:dateUtc="2020-11-25T17:23:00Z"/>
  <w16cex:commentExtensible w16cex:durableId="236911AA" w16cex:dateUtc="2020-11-25T17:23:00Z"/>
  <w16cex:commentExtensible w16cex:durableId="236911E1" w16cex:dateUtc="2020-11-25T1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E9D79E" w16cid:durableId="236912F2"/>
  <w16cid:commentId w16cid:paraId="62DB3669" w16cid:durableId="236910F3"/>
  <w16cid:commentId w16cid:paraId="2B29810A" w16cid:durableId="2369117A"/>
  <w16cid:commentId w16cid:paraId="6C3FE37A" w16cid:durableId="236911AA"/>
  <w16cid:commentId w16cid:paraId="79BD5DFF" w16cid:durableId="236911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583FFF" w14:textId="77777777" w:rsidR="007D03AA" w:rsidRDefault="007D03AA" w:rsidP="0059163A">
      <w:r>
        <w:separator/>
      </w:r>
    </w:p>
  </w:endnote>
  <w:endnote w:type="continuationSeparator" w:id="0">
    <w:p w14:paraId="3BD2A140" w14:textId="77777777" w:rsidR="007D03AA" w:rsidRDefault="007D03AA" w:rsidP="00591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w:altName w:val="﷽﷽﷽﷽﷽﷽﷽﷽НᏐ⺯義"/>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FoundrySterling-Book">
    <w:panose1 w:val="020B0604020202020204"/>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697C1E" w14:textId="77777777" w:rsidR="007314EF" w:rsidRPr="00E508F0" w:rsidRDefault="007314EF" w:rsidP="007314EF">
    <w:pPr>
      <w:pStyle w:val="Header"/>
    </w:pPr>
  </w:p>
  <w:p w14:paraId="01CB9153" w14:textId="77777777" w:rsidR="007314EF" w:rsidRDefault="007314EF" w:rsidP="007314EF"/>
  <w:p w14:paraId="2B640BCB" w14:textId="6964675E" w:rsidR="00064735" w:rsidRPr="00DC52B9" w:rsidRDefault="001F347E" w:rsidP="007314EF">
    <w:pPr>
      <w:pStyle w:val="Header"/>
      <w:rPr>
        <w:rFonts w:ascii="Calibri" w:hAnsi="Calibri"/>
        <w:sz w:val="18"/>
        <w:szCs w:val="18"/>
      </w:rPr>
    </w:pPr>
    <w:ins w:id="35" w:author="Manuel Spitschan" w:date="2020-11-25T17:17:00Z">
      <w:r>
        <w:rPr>
          <w:rFonts w:ascii="Calibri" w:hAnsi="Calibri"/>
          <w:sz w:val="18"/>
          <w:szCs w:val="18"/>
        </w:rPr>
        <w:t>Standard Operating Procedure for Pupillometry (v1.0, 20201125)</w:t>
      </w:r>
    </w:ins>
    <w:del w:id="36" w:author="Manuel Spitschan" w:date="2020-11-25T17:17:00Z">
      <w:r w:rsidR="00CA4FBE" w:rsidDel="001F347E">
        <w:rPr>
          <w:rFonts w:ascii="Calibri" w:hAnsi="Calibri"/>
          <w:sz w:val="18"/>
          <w:szCs w:val="18"/>
        </w:rPr>
        <w:delText xml:space="preserve">Participant Information Sheet </w:delText>
      </w:r>
      <w:r w:rsidR="00CA4FBE" w:rsidRPr="00307B0F" w:rsidDel="001F347E">
        <w:rPr>
          <w:rFonts w:ascii="Calibri" w:hAnsi="Calibri"/>
          <w:sz w:val="18"/>
          <w:szCs w:val="18"/>
        </w:rPr>
        <w:delText xml:space="preserve">Version </w:delText>
      </w:r>
      <w:r w:rsidR="007C2ED1" w:rsidDel="001F347E">
        <w:rPr>
          <w:rFonts w:ascii="Calibri" w:hAnsi="Calibri"/>
          <w:sz w:val="18"/>
          <w:szCs w:val="18"/>
        </w:rPr>
        <w:delText>v</w:delText>
      </w:r>
      <w:r w:rsidR="00CA4FBE" w:rsidRPr="00307B0F" w:rsidDel="001F347E">
        <w:rPr>
          <w:rFonts w:ascii="Calibri" w:hAnsi="Calibri"/>
          <w:sz w:val="18"/>
          <w:szCs w:val="18"/>
        </w:rPr>
        <w:delText>1.</w:delText>
      </w:r>
      <w:r w:rsidR="00E205A2" w:rsidDel="001F347E">
        <w:rPr>
          <w:rFonts w:ascii="Calibri" w:hAnsi="Calibri"/>
          <w:sz w:val="18"/>
          <w:szCs w:val="18"/>
        </w:rPr>
        <w:delText>3</w:delText>
      </w:r>
      <w:r w:rsidR="00CA4FBE" w:rsidRPr="00307B0F" w:rsidDel="001F347E">
        <w:rPr>
          <w:rFonts w:ascii="Calibri" w:hAnsi="Calibri"/>
          <w:sz w:val="18"/>
          <w:szCs w:val="18"/>
        </w:rPr>
        <w:delText xml:space="preserve"> (20</w:delText>
      </w:r>
      <w:r w:rsidR="00E205A2" w:rsidDel="001F347E">
        <w:rPr>
          <w:rFonts w:ascii="Calibri" w:hAnsi="Calibri"/>
          <w:sz w:val="18"/>
          <w:szCs w:val="18"/>
        </w:rPr>
        <w:delText>20</w:delText>
      </w:r>
      <w:r w:rsidR="00CA4FBE" w:rsidRPr="00307B0F" w:rsidDel="001F347E">
        <w:rPr>
          <w:rFonts w:ascii="Calibri" w:hAnsi="Calibri"/>
          <w:sz w:val="18"/>
          <w:szCs w:val="18"/>
        </w:rPr>
        <w:delText>0</w:delText>
      </w:r>
      <w:r w:rsidR="00276120" w:rsidDel="001F347E">
        <w:rPr>
          <w:rFonts w:ascii="Calibri" w:hAnsi="Calibri"/>
          <w:sz w:val="18"/>
          <w:szCs w:val="18"/>
        </w:rPr>
        <w:delText>9</w:delText>
      </w:r>
      <w:r w:rsidR="00E205A2" w:rsidDel="001F347E">
        <w:rPr>
          <w:rFonts w:ascii="Calibri" w:hAnsi="Calibri"/>
          <w:sz w:val="18"/>
          <w:szCs w:val="18"/>
        </w:rPr>
        <w:delText>28</w:delText>
      </w:r>
      <w:r w:rsidR="00CA4FBE" w:rsidRPr="00307B0F" w:rsidDel="001F347E">
        <w:rPr>
          <w:rFonts w:ascii="Calibri" w:hAnsi="Calibri"/>
          <w:sz w:val="18"/>
          <w:szCs w:val="18"/>
        </w:rPr>
        <w:delText>)</w:delText>
      </w:r>
      <w:r w:rsidR="00CA4FBE" w:rsidDel="001F347E">
        <w:rPr>
          <w:rFonts w:ascii="Calibri" w:hAnsi="Calibri"/>
          <w:sz w:val="18"/>
          <w:szCs w:val="18"/>
        </w:rPr>
        <w:tab/>
      </w:r>
    </w:del>
    <w:r w:rsidR="00C43A60">
      <w:rPr>
        <w:rFonts w:ascii="Calibri" w:hAnsi="Calibri" w:cs="Arial"/>
        <w:sz w:val="18"/>
        <w:szCs w:val="18"/>
      </w:rPr>
      <w:tab/>
    </w:r>
    <w:r w:rsidR="003745BF">
      <w:rPr>
        <w:rFonts w:ascii="Calibri" w:hAnsi="Calibri" w:cs="Arial"/>
        <w:sz w:val="18"/>
        <w:szCs w:val="18"/>
      </w:rPr>
      <w:tab/>
    </w:r>
    <w:r w:rsidR="003745BF">
      <w:rPr>
        <w:rFonts w:ascii="Calibri" w:hAnsi="Calibri" w:cs="Arial"/>
        <w:sz w:val="18"/>
        <w:szCs w:val="18"/>
      </w:rPr>
      <w:tab/>
    </w:r>
    <w:r w:rsidR="00C43A60">
      <w:rPr>
        <w:rFonts w:ascii="Calibri" w:hAnsi="Calibri" w:cs="Arial"/>
        <w:sz w:val="18"/>
        <w:szCs w:val="18"/>
      </w:rPr>
      <w:t>P</w:t>
    </w:r>
    <w:r w:rsidR="00064735" w:rsidRPr="003B157A">
      <w:rPr>
        <w:rFonts w:ascii="Calibri" w:hAnsi="Calibri" w:cs="Arial"/>
        <w:sz w:val="18"/>
        <w:szCs w:val="18"/>
      </w:rPr>
      <w:t xml:space="preserve">age </w:t>
    </w:r>
    <w:r w:rsidR="00064735" w:rsidRPr="003B157A">
      <w:rPr>
        <w:rFonts w:ascii="Calibri" w:hAnsi="Calibri" w:cs="Arial"/>
        <w:bCs/>
        <w:sz w:val="18"/>
        <w:szCs w:val="18"/>
      </w:rPr>
      <w:fldChar w:fldCharType="begin"/>
    </w:r>
    <w:r w:rsidR="00064735" w:rsidRPr="003B157A">
      <w:rPr>
        <w:rFonts w:ascii="Calibri" w:hAnsi="Calibri" w:cs="Arial"/>
        <w:bCs/>
        <w:sz w:val="18"/>
        <w:szCs w:val="18"/>
      </w:rPr>
      <w:instrText xml:space="preserve"> PAGE </w:instrText>
    </w:r>
    <w:r w:rsidR="00064735" w:rsidRPr="003B157A">
      <w:rPr>
        <w:rFonts w:ascii="Calibri" w:hAnsi="Calibri" w:cs="Arial"/>
        <w:bCs/>
        <w:sz w:val="18"/>
        <w:szCs w:val="18"/>
      </w:rPr>
      <w:fldChar w:fldCharType="separate"/>
    </w:r>
    <w:r w:rsidR="00C870DC">
      <w:rPr>
        <w:rFonts w:ascii="Calibri" w:hAnsi="Calibri" w:cs="Arial"/>
        <w:bCs/>
        <w:noProof/>
        <w:sz w:val="18"/>
        <w:szCs w:val="18"/>
      </w:rPr>
      <w:t>3</w:t>
    </w:r>
    <w:r w:rsidR="00064735" w:rsidRPr="003B157A">
      <w:rPr>
        <w:rFonts w:ascii="Calibri" w:hAnsi="Calibri" w:cs="Arial"/>
        <w:bCs/>
        <w:sz w:val="18"/>
        <w:szCs w:val="18"/>
      </w:rPr>
      <w:fldChar w:fldCharType="end"/>
    </w:r>
    <w:r w:rsidR="00064735" w:rsidRPr="003B157A">
      <w:rPr>
        <w:rFonts w:ascii="Calibri" w:hAnsi="Calibri" w:cs="Arial"/>
        <w:sz w:val="18"/>
        <w:szCs w:val="18"/>
      </w:rPr>
      <w:t xml:space="preserve"> of </w:t>
    </w:r>
    <w:r w:rsidR="00064735" w:rsidRPr="003B157A">
      <w:rPr>
        <w:rFonts w:ascii="Calibri" w:hAnsi="Calibri" w:cs="Arial"/>
        <w:bCs/>
        <w:sz w:val="18"/>
        <w:szCs w:val="18"/>
      </w:rPr>
      <w:fldChar w:fldCharType="begin"/>
    </w:r>
    <w:r w:rsidR="00064735" w:rsidRPr="003B157A">
      <w:rPr>
        <w:rFonts w:ascii="Calibri" w:hAnsi="Calibri" w:cs="Arial"/>
        <w:bCs/>
        <w:sz w:val="18"/>
        <w:szCs w:val="18"/>
      </w:rPr>
      <w:instrText xml:space="preserve"> NUMPAGES  </w:instrText>
    </w:r>
    <w:r w:rsidR="00064735" w:rsidRPr="003B157A">
      <w:rPr>
        <w:rFonts w:ascii="Calibri" w:hAnsi="Calibri" w:cs="Arial"/>
        <w:bCs/>
        <w:sz w:val="18"/>
        <w:szCs w:val="18"/>
      </w:rPr>
      <w:fldChar w:fldCharType="separate"/>
    </w:r>
    <w:r w:rsidR="00C870DC">
      <w:rPr>
        <w:rFonts w:ascii="Calibri" w:hAnsi="Calibri" w:cs="Arial"/>
        <w:bCs/>
        <w:noProof/>
        <w:sz w:val="18"/>
        <w:szCs w:val="18"/>
      </w:rPr>
      <w:t>4</w:t>
    </w:r>
    <w:r w:rsidR="00064735" w:rsidRPr="003B157A">
      <w:rPr>
        <w:rFonts w:ascii="Calibri" w:hAnsi="Calibri" w:cs="Arial"/>
        <w:bCs/>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C4F28" w14:textId="38B3EBA8" w:rsidR="00064735" w:rsidRPr="003B157A" w:rsidRDefault="0063462A" w:rsidP="003B157A">
    <w:pPr>
      <w:pStyle w:val="Header"/>
      <w:rPr>
        <w:rFonts w:ascii="Calibri" w:hAnsi="Calibri"/>
        <w:sz w:val="18"/>
        <w:szCs w:val="18"/>
      </w:rPr>
    </w:pPr>
    <w:r>
      <w:rPr>
        <w:rFonts w:ascii="Calibri" w:hAnsi="Calibri"/>
        <w:sz w:val="18"/>
        <w:szCs w:val="18"/>
      </w:rPr>
      <w:t>Standard Operating Procedure for Pupillometry</w:t>
    </w:r>
    <w:ins w:id="37" w:author="Manuel Spitschan" w:date="2020-11-25T17:16:00Z">
      <w:r w:rsidR="001F347E">
        <w:rPr>
          <w:rFonts w:ascii="Calibri" w:hAnsi="Calibri"/>
          <w:sz w:val="18"/>
          <w:szCs w:val="18"/>
        </w:rPr>
        <w:t xml:space="preserve"> (</w:t>
      </w:r>
    </w:ins>
    <w:ins w:id="38" w:author="Manuel Spitschan" w:date="2020-11-25T17:17:00Z">
      <w:r w:rsidR="001F347E">
        <w:rPr>
          <w:rFonts w:ascii="Calibri" w:hAnsi="Calibri"/>
          <w:sz w:val="18"/>
          <w:szCs w:val="18"/>
        </w:rPr>
        <w:t>v1.0, 20201125)</w:t>
      </w:r>
    </w:ins>
    <w:r w:rsidR="00285776">
      <w:rPr>
        <w:rFonts w:ascii="Calibri" w:hAnsi="Calibri"/>
        <w:sz w:val="18"/>
        <w:szCs w:val="18"/>
      </w:rPr>
      <w:tab/>
    </w:r>
    <w:r w:rsidR="00FF58D2" w:rsidRPr="003B157A">
      <w:rPr>
        <w:rFonts w:ascii="Calibri" w:hAnsi="Calibri"/>
        <w:sz w:val="18"/>
        <w:szCs w:val="18"/>
      </w:rPr>
      <w:tab/>
    </w:r>
    <w:del w:id="39" w:author="Manuel Spitschan" w:date="2020-11-25T17:17:00Z">
      <w:r w:rsidR="003745BF" w:rsidDel="001F347E">
        <w:rPr>
          <w:rFonts w:ascii="Calibri" w:hAnsi="Calibri"/>
          <w:sz w:val="18"/>
          <w:szCs w:val="18"/>
        </w:rPr>
        <w:tab/>
      </w:r>
    </w:del>
    <w:r w:rsidR="003745BF">
      <w:rPr>
        <w:rFonts w:ascii="Calibri" w:hAnsi="Calibri"/>
        <w:sz w:val="18"/>
        <w:szCs w:val="18"/>
      </w:rPr>
      <w:tab/>
    </w:r>
    <w:r w:rsidR="00FF58D2" w:rsidRPr="003B157A">
      <w:rPr>
        <w:rFonts w:ascii="Calibri" w:hAnsi="Calibri" w:cs="Arial"/>
        <w:sz w:val="18"/>
        <w:szCs w:val="18"/>
      </w:rPr>
      <w:t xml:space="preserve">Page </w:t>
    </w:r>
    <w:r w:rsidR="00FF58D2" w:rsidRPr="003B157A">
      <w:rPr>
        <w:rFonts w:ascii="Calibri" w:hAnsi="Calibri" w:cs="Arial"/>
        <w:bCs/>
        <w:sz w:val="18"/>
        <w:szCs w:val="18"/>
      </w:rPr>
      <w:fldChar w:fldCharType="begin"/>
    </w:r>
    <w:r w:rsidR="00FF58D2" w:rsidRPr="003B157A">
      <w:rPr>
        <w:rFonts w:ascii="Calibri" w:hAnsi="Calibri" w:cs="Arial"/>
        <w:bCs/>
        <w:sz w:val="18"/>
        <w:szCs w:val="18"/>
      </w:rPr>
      <w:instrText xml:space="preserve"> PAGE </w:instrText>
    </w:r>
    <w:r w:rsidR="00FF58D2" w:rsidRPr="003B157A">
      <w:rPr>
        <w:rFonts w:ascii="Calibri" w:hAnsi="Calibri" w:cs="Arial"/>
        <w:bCs/>
        <w:sz w:val="18"/>
        <w:szCs w:val="18"/>
      </w:rPr>
      <w:fldChar w:fldCharType="separate"/>
    </w:r>
    <w:r w:rsidR="00C870DC">
      <w:rPr>
        <w:rFonts w:ascii="Calibri" w:hAnsi="Calibri" w:cs="Arial"/>
        <w:bCs/>
        <w:noProof/>
        <w:sz w:val="18"/>
        <w:szCs w:val="18"/>
      </w:rPr>
      <w:t>1</w:t>
    </w:r>
    <w:r w:rsidR="00FF58D2" w:rsidRPr="003B157A">
      <w:rPr>
        <w:rFonts w:ascii="Calibri" w:hAnsi="Calibri" w:cs="Arial"/>
        <w:bCs/>
        <w:sz w:val="18"/>
        <w:szCs w:val="18"/>
      </w:rPr>
      <w:fldChar w:fldCharType="end"/>
    </w:r>
    <w:r w:rsidR="00FF58D2" w:rsidRPr="003B157A">
      <w:rPr>
        <w:rFonts w:ascii="Calibri" w:hAnsi="Calibri" w:cs="Arial"/>
        <w:sz w:val="18"/>
        <w:szCs w:val="18"/>
      </w:rPr>
      <w:t xml:space="preserve"> of </w:t>
    </w:r>
    <w:r w:rsidR="00FF58D2" w:rsidRPr="003B157A">
      <w:rPr>
        <w:rFonts w:ascii="Calibri" w:hAnsi="Calibri" w:cs="Arial"/>
        <w:bCs/>
        <w:sz w:val="18"/>
        <w:szCs w:val="18"/>
      </w:rPr>
      <w:fldChar w:fldCharType="begin"/>
    </w:r>
    <w:r w:rsidR="00FF58D2" w:rsidRPr="003B157A">
      <w:rPr>
        <w:rFonts w:ascii="Calibri" w:hAnsi="Calibri" w:cs="Arial"/>
        <w:bCs/>
        <w:sz w:val="18"/>
        <w:szCs w:val="18"/>
      </w:rPr>
      <w:instrText xml:space="preserve"> NUMPAGES  </w:instrText>
    </w:r>
    <w:r w:rsidR="00FF58D2" w:rsidRPr="003B157A">
      <w:rPr>
        <w:rFonts w:ascii="Calibri" w:hAnsi="Calibri" w:cs="Arial"/>
        <w:bCs/>
        <w:sz w:val="18"/>
        <w:szCs w:val="18"/>
      </w:rPr>
      <w:fldChar w:fldCharType="separate"/>
    </w:r>
    <w:r w:rsidR="00C870DC">
      <w:rPr>
        <w:rFonts w:ascii="Calibri" w:hAnsi="Calibri" w:cs="Arial"/>
        <w:bCs/>
        <w:noProof/>
        <w:sz w:val="18"/>
        <w:szCs w:val="18"/>
      </w:rPr>
      <w:t>4</w:t>
    </w:r>
    <w:r w:rsidR="00FF58D2" w:rsidRPr="003B157A">
      <w:rPr>
        <w:rFonts w:ascii="Calibri" w:hAnsi="Calibri" w:cs="Arial"/>
        <w:bCs/>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5A6968" w14:textId="77777777" w:rsidR="007D03AA" w:rsidRDefault="007D03AA" w:rsidP="0059163A">
      <w:r>
        <w:separator/>
      </w:r>
    </w:p>
  </w:footnote>
  <w:footnote w:type="continuationSeparator" w:id="0">
    <w:p w14:paraId="24A23BDB" w14:textId="77777777" w:rsidR="007D03AA" w:rsidRDefault="007D03AA" w:rsidP="005916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99E2F" w14:textId="77777777" w:rsidR="00064735" w:rsidRDefault="00064735">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565" w:type="dxa"/>
      <w:tblInd w:w="-318" w:type="dxa"/>
      <w:tblLook w:val="00A0" w:firstRow="1" w:lastRow="0" w:firstColumn="1" w:lastColumn="0" w:noHBand="0" w:noVBand="0"/>
    </w:tblPr>
    <w:tblGrid>
      <w:gridCol w:w="6373"/>
      <w:gridCol w:w="2266"/>
      <w:gridCol w:w="1926"/>
    </w:tblGrid>
    <w:tr w:rsidR="00E508F0" w:rsidRPr="002738DB" w14:paraId="2F8516F7" w14:textId="77777777" w:rsidTr="00724DE4">
      <w:trPr>
        <w:trHeight w:val="1747"/>
      </w:trPr>
      <w:tc>
        <w:tcPr>
          <w:tcW w:w="6379" w:type="dxa"/>
        </w:tcPr>
        <w:p w14:paraId="0749913D" w14:textId="77777777" w:rsidR="00E508F0" w:rsidRDefault="00E508F0" w:rsidP="00E508F0">
          <w:pPr>
            <w:pStyle w:val="Header"/>
            <w:tabs>
              <w:tab w:val="clear" w:pos="0"/>
              <w:tab w:val="clear" w:pos="576"/>
              <w:tab w:val="left" w:pos="600"/>
            </w:tabs>
            <w:rPr>
              <w:rFonts w:ascii="Calibri" w:hAnsi="Calibri"/>
              <w:sz w:val="28"/>
            </w:rPr>
          </w:pPr>
          <w:r>
            <w:rPr>
              <w:rFonts w:ascii="Calibri" w:hAnsi="Calibri"/>
              <w:sz w:val="28"/>
            </w:rPr>
            <w:t>DEPARTMENT OF EXPERIMENTAL PSYCHOLOGY</w:t>
          </w:r>
        </w:p>
        <w:p w14:paraId="4C97BC44" w14:textId="77777777" w:rsidR="00CA4FBE" w:rsidRDefault="00CA4FBE" w:rsidP="00CA4FBE">
          <w:pPr>
            <w:pStyle w:val="Header"/>
            <w:tabs>
              <w:tab w:val="clear" w:pos="576"/>
              <w:tab w:val="left" w:pos="600"/>
            </w:tabs>
            <w:rPr>
              <w:rFonts w:ascii="Arial" w:hAnsi="Arial" w:cs="Arial"/>
              <w:sz w:val="18"/>
              <w:szCs w:val="18"/>
            </w:rPr>
          </w:pPr>
          <w:r>
            <w:rPr>
              <w:rFonts w:ascii="Arial" w:hAnsi="Arial" w:cs="Arial"/>
              <w:sz w:val="18"/>
              <w:szCs w:val="18"/>
            </w:rPr>
            <w:t>Anna Watts Building, Woodstock Rd, Oxford, OX2 6GG</w:t>
          </w:r>
          <w:r w:rsidRPr="00B47B42" w:rsidDel="00353FAA">
            <w:rPr>
              <w:rFonts w:ascii="Arial" w:hAnsi="Arial" w:cs="Arial"/>
              <w:sz w:val="18"/>
              <w:szCs w:val="18"/>
            </w:rPr>
            <w:t xml:space="preserve"> </w:t>
          </w:r>
        </w:p>
        <w:p w14:paraId="68C567C3" w14:textId="77777777" w:rsidR="00E508F0" w:rsidRPr="00AD7E80" w:rsidRDefault="00E508F0" w:rsidP="00AD7E80">
          <w:pPr>
            <w:pStyle w:val="Header"/>
            <w:tabs>
              <w:tab w:val="clear" w:pos="576"/>
              <w:tab w:val="left" w:pos="600"/>
            </w:tabs>
            <w:rPr>
              <w:rFonts w:ascii="Calibri" w:hAnsi="Calibri"/>
              <w:sz w:val="14"/>
            </w:rPr>
          </w:pPr>
        </w:p>
        <w:p w14:paraId="6870D54F" w14:textId="77777777" w:rsidR="00440EE8" w:rsidRDefault="00440EE8" w:rsidP="00440EE8">
          <w:pPr>
            <w:pStyle w:val="OXADDRESS"/>
            <w:rPr>
              <w:rFonts w:ascii="Arial" w:hAnsi="Arial" w:cs="Arial"/>
              <w:b/>
            </w:rPr>
          </w:pPr>
          <w:r>
            <w:rPr>
              <w:rFonts w:ascii="Arial" w:hAnsi="Arial" w:cs="Arial"/>
              <w:b/>
            </w:rPr>
            <w:t xml:space="preserve">Dr Manuel </w:t>
          </w:r>
          <w:proofErr w:type="spellStart"/>
          <w:r>
            <w:rPr>
              <w:rFonts w:ascii="Arial" w:hAnsi="Arial" w:cs="Arial"/>
              <w:b/>
            </w:rPr>
            <w:t>Spitschan</w:t>
          </w:r>
          <w:proofErr w:type="spellEnd"/>
        </w:p>
        <w:p w14:paraId="4BB41D4D" w14:textId="4D0BFC09" w:rsidR="00440EE8" w:rsidRDefault="00440EE8" w:rsidP="00440EE8">
          <w:pPr>
            <w:pStyle w:val="OXADDRESS"/>
            <w:rPr>
              <w:rFonts w:ascii="Arial" w:hAnsi="Arial" w:cs="Arial"/>
              <w:b/>
            </w:rPr>
          </w:pPr>
          <w:r>
            <w:rPr>
              <w:rFonts w:ascii="Arial" w:hAnsi="Arial" w:cs="Arial"/>
            </w:rPr>
            <w:t>Principal Investigator, manuel.spitschan@psy</w:t>
          </w:r>
          <w:r w:rsidR="003C78BC">
            <w:rPr>
              <w:rFonts w:ascii="Arial" w:hAnsi="Arial" w:cs="Arial"/>
            </w:rPr>
            <w:t>.</w:t>
          </w:r>
          <w:r>
            <w:rPr>
              <w:rFonts w:ascii="Arial" w:hAnsi="Arial" w:cs="Arial"/>
            </w:rPr>
            <w:t>ox.ac.uk</w:t>
          </w:r>
        </w:p>
        <w:p w14:paraId="57D4F880" w14:textId="77777777" w:rsidR="00440EE8" w:rsidRDefault="00440EE8" w:rsidP="00440EE8">
          <w:pPr>
            <w:pStyle w:val="OXADDRESS"/>
            <w:rPr>
              <w:rFonts w:ascii="Arial" w:hAnsi="Arial" w:cs="Arial"/>
              <w:b/>
            </w:rPr>
          </w:pPr>
          <w:r>
            <w:rPr>
              <w:rFonts w:ascii="Arial" w:hAnsi="Arial" w:cs="Arial"/>
              <w:b/>
            </w:rPr>
            <w:t>Prof Hannah Smithson</w:t>
          </w:r>
        </w:p>
        <w:p w14:paraId="204E2510" w14:textId="77777777" w:rsidR="00440EE8" w:rsidRPr="00F258D0" w:rsidRDefault="00440EE8" w:rsidP="00440EE8">
          <w:pPr>
            <w:pStyle w:val="OXADDRESS"/>
            <w:rPr>
              <w:rFonts w:ascii="Arial" w:hAnsi="Arial" w:cs="Arial"/>
              <w:b/>
            </w:rPr>
          </w:pPr>
          <w:r>
            <w:rPr>
              <w:rFonts w:ascii="Arial" w:hAnsi="Arial" w:cs="Arial"/>
            </w:rPr>
            <w:t>Co-Principal Investigator, hannah.smithson@psy.ox.ac.uk</w:t>
          </w:r>
        </w:p>
        <w:p w14:paraId="7E25CD3A" w14:textId="56D29A28" w:rsidR="00E508F0" w:rsidRPr="00AD7E80" w:rsidRDefault="00E508F0" w:rsidP="00AD7E80">
          <w:pPr>
            <w:pStyle w:val="OXADDRESS"/>
            <w:rPr>
              <w:rFonts w:ascii="Arial" w:hAnsi="Arial" w:cs="Arial"/>
            </w:rPr>
          </w:pPr>
        </w:p>
      </w:tc>
      <w:tc>
        <w:tcPr>
          <w:tcW w:w="2269" w:type="dxa"/>
          <w:vAlign w:val="center"/>
        </w:tcPr>
        <w:p w14:paraId="0B3F1393" w14:textId="77777777" w:rsidR="00E508F0" w:rsidRPr="002738DB" w:rsidRDefault="00E508F0" w:rsidP="00E508F0">
          <w:pPr>
            <w:pStyle w:val="Header"/>
            <w:tabs>
              <w:tab w:val="clear" w:pos="0"/>
              <w:tab w:val="left" w:pos="317"/>
            </w:tabs>
            <w:rPr>
              <w:rFonts w:ascii="Calibri" w:hAnsi="Calibri"/>
              <w:szCs w:val="24"/>
            </w:rPr>
          </w:pPr>
        </w:p>
      </w:tc>
      <w:tc>
        <w:tcPr>
          <w:tcW w:w="1917" w:type="dxa"/>
          <w:vAlign w:val="center"/>
        </w:tcPr>
        <w:p w14:paraId="0DDE984A" w14:textId="77777777" w:rsidR="00E508F0" w:rsidRPr="002738DB" w:rsidRDefault="00E508F0" w:rsidP="00E508F0">
          <w:pPr>
            <w:pStyle w:val="Header"/>
            <w:tabs>
              <w:tab w:val="clear" w:pos="8306"/>
              <w:tab w:val="right" w:pos="9356"/>
            </w:tabs>
            <w:jc w:val="right"/>
            <w:rPr>
              <w:rFonts w:ascii="Calibri" w:hAnsi="Calibri"/>
            </w:rPr>
          </w:pPr>
          <w:r w:rsidRPr="002738DB">
            <w:rPr>
              <w:rFonts w:ascii="Calibri" w:hAnsi="Calibri"/>
              <w:noProof/>
              <w:lang w:eastAsia="en-GB"/>
            </w:rPr>
            <w:drawing>
              <wp:anchor distT="0" distB="0" distL="114300" distR="114300" simplePos="0" relativeHeight="251659264" behindDoc="0" locked="0" layoutInCell="1" allowOverlap="1" wp14:anchorId="22D72D73" wp14:editId="33F75897">
                <wp:simplePos x="0" y="0"/>
                <wp:positionH relativeFrom="column">
                  <wp:posOffset>-3175</wp:posOffset>
                </wp:positionH>
                <wp:positionV relativeFrom="paragraph">
                  <wp:posOffset>11430</wp:posOffset>
                </wp:positionV>
                <wp:extent cx="1076325" cy="1076325"/>
                <wp:effectExtent l="0" t="0" r="9525" b="9525"/>
                <wp:wrapSquare wrapText="bothSides"/>
                <wp:docPr id="1" name="Picture 1" descr="2256_ox_brand_blue_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56_ox_brand_blue_po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FCED188" w14:textId="77777777" w:rsidR="00064735" w:rsidRPr="00E508F0" w:rsidRDefault="00064735" w:rsidP="00E508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AB22D74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Wingdings"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Wingdings"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BAC0302"/>
    <w:multiLevelType w:val="hybridMultilevel"/>
    <w:tmpl w:val="07385D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AD7646"/>
    <w:multiLevelType w:val="hybridMultilevel"/>
    <w:tmpl w:val="24A0935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9895BE1"/>
    <w:multiLevelType w:val="hybridMultilevel"/>
    <w:tmpl w:val="74882ABE"/>
    <w:lvl w:ilvl="0" w:tplc="0F487A9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EF6BC4"/>
    <w:multiLevelType w:val="hybridMultilevel"/>
    <w:tmpl w:val="1DEC4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C71612"/>
    <w:multiLevelType w:val="hybridMultilevel"/>
    <w:tmpl w:val="E048C576"/>
    <w:lvl w:ilvl="0" w:tplc="9ED03C84">
      <w:start w:val="1"/>
      <w:numFmt w:val="lowerLetter"/>
      <w:lvlText w:val="%1)"/>
      <w:lvlJc w:val="left"/>
      <w:pPr>
        <w:ind w:left="720" w:hanging="360"/>
      </w:pPr>
      <w:rPr>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795A4B"/>
    <w:multiLevelType w:val="hybridMultilevel"/>
    <w:tmpl w:val="73DE8EEA"/>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3127120"/>
    <w:multiLevelType w:val="hybridMultilevel"/>
    <w:tmpl w:val="BC348786"/>
    <w:lvl w:ilvl="0" w:tplc="B9D25A12">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590FF2"/>
    <w:multiLevelType w:val="hybridMultilevel"/>
    <w:tmpl w:val="B2920468"/>
    <w:lvl w:ilvl="0" w:tplc="9ED03C84">
      <w:start w:val="1"/>
      <w:numFmt w:val="lowerLetter"/>
      <w:lvlText w:val="%1)"/>
      <w:lvlJc w:val="left"/>
      <w:pPr>
        <w:ind w:left="720" w:hanging="360"/>
      </w:pPr>
      <w:rPr>
        <w:b/>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F74918"/>
    <w:multiLevelType w:val="hybridMultilevel"/>
    <w:tmpl w:val="B6A44E22"/>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51B425DE"/>
    <w:multiLevelType w:val="multilevel"/>
    <w:tmpl w:val="2988BA42"/>
    <w:lvl w:ilvl="0">
      <w:start w:val="1"/>
      <w:numFmt w:val="decimal"/>
      <w:lvlText w:val="%1."/>
      <w:lvlJc w:val="left"/>
      <w:pPr>
        <w:ind w:left="360" w:hanging="360"/>
      </w:pPr>
      <w:rPr>
        <w:b/>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5F33AA5"/>
    <w:multiLevelType w:val="hybridMultilevel"/>
    <w:tmpl w:val="069A88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B83252C"/>
    <w:multiLevelType w:val="hybridMultilevel"/>
    <w:tmpl w:val="965EFB8E"/>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7F2A328F"/>
    <w:multiLevelType w:val="hybridMultilevel"/>
    <w:tmpl w:val="D88AC120"/>
    <w:lvl w:ilvl="0" w:tplc="08090013">
      <w:start w:val="1"/>
      <w:numFmt w:val="upp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num w:numId="1">
    <w:abstractNumId w:val="0"/>
  </w:num>
  <w:num w:numId="2">
    <w:abstractNumId w:val="10"/>
  </w:num>
  <w:num w:numId="3">
    <w:abstractNumId w:val="4"/>
  </w:num>
  <w:num w:numId="4">
    <w:abstractNumId w:val="5"/>
  </w:num>
  <w:num w:numId="5">
    <w:abstractNumId w:val="7"/>
  </w:num>
  <w:num w:numId="6">
    <w:abstractNumId w:val="8"/>
  </w:num>
  <w:num w:numId="7">
    <w:abstractNumId w:val="3"/>
  </w:num>
  <w:num w:numId="8">
    <w:abstractNumId w:val="11"/>
  </w:num>
  <w:num w:numId="9">
    <w:abstractNumId w:val="13"/>
  </w:num>
  <w:num w:numId="10">
    <w:abstractNumId w:val="1"/>
  </w:num>
  <w:num w:numId="11">
    <w:abstractNumId w:val="12"/>
  </w:num>
  <w:num w:numId="12">
    <w:abstractNumId w:val="6"/>
  </w:num>
  <w:num w:numId="13">
    <w:abstractNumId w:val="9"/>
  </w:num>
  <w:num w:numId="1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nuel Spitschan">
    <w15:presenceInfo w15:providerId="AD" w15:userId="S::xpsy0995@ox.ac.uk::2f782494-b950-472b-9691-f736dfac0e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75B"/>
    <w:rsid w:val="0000168C"/>
    <w:rsid w:val="000022CF"/>
    <w:rsid w:val="0001212A"/>
    <w:rsid w:val="00012DD6"/>
    <w:rsid w:val="0001556A"/>
    <w:rsid w:val="00017DE7"/>
    <w:rsid w:val="00021C4E"/>
    <w:rsid w:val="00021D15"/>
    <w:rsid w:val="00022B4D"/>
    <w:rsid w:val="000243F9"/>
    <w:rsid w:val="00026EB0"/>
    <w:rsid w:val="00027B87"/>
    <w:rsid w:val="00041286"/>
    <w:rsid w:val="00060394"/>
    <w:rsid w:val="00064735"/>
    <w:rsid w:val="0007462C"/>
    <w:rsid w:val="00075584"/>
    <w:rsid w:val="00083169"/>
    <w:rsid w:val="00096D45"/>
    <w:rsid w:val="000A2598"/>
    <w:rsid w:val="000B0A81"/>
    <w:rsid w:val="000B5780"/>
    <w:rsid w:val="000C243A"/>
    <w:rsid w:val="000C681B"/>
    <w:rsid w:val="000D13D2"/>
    <w:rsid w:val="000D2BDB"/>
    <w:rsid w:val="000E681A"/>
    <w:rsid w:val="001041EA"/>
    <w:rsid w:val="00107A25"/>
    <w:rsid w:val="00110412"/>
    <w:rsid w:val="001261CD"/>
    <w:rsid w:val="00133CC1"/>
    <w:rsid w:val="00134451"/>
    <w:rsid w:val="001351C9"/>
    <w:rsid w:val="00135F45"/>
    <w:rsid w:val="00137443"/>
    <w:rsid w:val="001429E1"/>
    <w:rsid w:val="001440D5"/>
    <w:rsid w:val="00147881"/>
    <w:rsid w:val="00151C71"/>
    <w:rsid w:val="0015702A"/>
    <w:rsid w:val="00171FB8"/>
    <w:rsid w:val="001744B5"/>
    <w:rsid w:val="00183C94"/>
    <w:rsid w:val="0018512B"/>
    <w:rsid w:val="00193B45"/>
    <w:rsid w:val="0019687C"/>
    <w:rsid w:val="001A7CEC"/>
    <w:rsid w:val="001B50D0"/>
    <w:rsid w:val="001C1CA9"/>
    <w:rsid w:val="001C355D"/>
    <w:rsid w:val="001E62D3"/>
    <w:rsid w:val="001E79B7"/>
    <w:rsid w:val="001F347E"/>
    <w:rsid w:val="001F44F6"/>
    <w:rsid w:val="00212FEC"/>
    <w:rsid w:val="00213892"/>
    <w:rsid w:val="00213A4C"/>
    <w:rsid w:val="002178B6"/>
    <w:rsid w:val="00224943"/>
    <w:rsid w:val="00235586"/>
    <w:rsid w:val="00250BAA"/>
    <w:rsid w:val="00262D84"/>
    <w:rsid w:val="00264123"/>
    <w:rsid w:val="00264AAC"/>
    <w:rsid w:val="00264AE7"/>
    <w:rsid w:val="002673E6"/>
    <w:rsid w:val="002738DB"/>
    <w:rsid w:val="00276120"/>
    <w:rsid w:val="00277197"/>
    <w:rsid w:val="00285776"/>
    <w:rsid w:val="002C6CD2"/>
    <w:rsid w:val="002D1B21"/>
    <w:rsid w:val="002D5576"/>
    <w:rsid w:val="002E066A"/>
    <w:rsid w:val="002E2800"/>
    <w:rsid w:val="003010B7"/>
    <w:rsid w:val="00305CA8"/>
    <w:rsid w:val="003216AC"/>
    <w:rsid w:val="003277F0"/>
    <w:rsid w:val="00333200"/>
    <w:rsid w:val="003621D2"/>
    <w:rsid w:val="00364EDD"/>
    <w:rsid w:val="00365270"/>
    <w:rsid w:val="00372640"/>
    <w:rsid w:val="00374519"/>
    <w:rsid w:val="003745BF"/>
    <w:rsid w:val="00382070"/>
    <w:rsid w:val="0038544B"/>
    <w:rsid w:val="003922B3"/>
    <w:rsid w:val="003941A6"/>
    <w:rsid w:val="003958D3"/>
    <w:rsid w:val="003B157A"/>
    <w:rsid w:val="003B337F"/>
    <w:rsid w:val="003C1442"/>
    <w:rsid w:val="003C78BC"/>
    <w:rsid w:val="003D1F0B"/>
    <w:rsid w:val="003D5F30"/>
    <w:rsid w:val="003E1CB5"/>
    <w:rsid w:val="003E2261"/>
    <w:rsid w:val="003E22DC"/>
    <w:rsid w:val="003E5B0C"/>
    <w:rsid w:val="003E7F28"/>
    <w:rsid w:val="004017A9"/>
    <w:rsid w:val="00403029"/>
    <w:rsid w:val="00405125"/>
    <w:rsid w:val="004059E5"/>
    <w:rsid w:val="00407438"/>
    <w:rsid w:val="004372BC"/>
    <w:rsid w:val="00440EE8"/>
    <w:rsid w:val="004433A7"/>
    <w:rsid w:val="00450DC0"/>
    <w:rsid w:val="00451A62"/>
    <w:rsid w:val="0045620B"/>
    <w:rsid w:val="00456278"/>
    <w:rsid w:val="004635BE"/>
    <w:rsid w:val="004727F8"/>
    <w:rsid w:val="00483F64"/>
    <w:rsid w:val="00491075"/>
    <w:rsid w:val="004A2ED3"/>
    <w:rsid w:val="004A4564"/>
    <w:rsid w:val="004A7A60"/>
    <w:rsid w:val="004B4A17"/>
    <w:rsid w:val="004C76BD"/>
    <w:rsid w:val="004F56D1"/>
    <w:rsid w:val="00503943"/>
    <w:rsid w:val="0050401E"/>
    <w:rsid w:val="00513C04"/>
    <w:rsid w:val="0052015E"/>
    <w:rsid w:val="0052365F"/>
    <w:rsid w:val="00526361"/>
    <w:rsid w:val="005353F9"/>
    <w:rsid w:val="00550DD5"/>
    <w:rsid w:val="00561046"/>
    <w:rsid w:val="00566E06"/>
    <w:rsid w:val="00572FA7"/>
    <w:rsid w:val="00583F67"/>
    <w:rsid w:val="00586430"/>
    <w:rsid w:val="005900CD"/>
    <w:rsid w:val="0059163A"/>
    <w:rsid w:val="00592F0F"/>
    <w:rsid w:val="00595193"/>
    <w:rsid w:val="005A0736"/>
    <w:rsid w:val="005F2A3C"/>
    <w:rsid w:val="006005BD"/>
    <w:rsid w:val="00611BDE"/>
    <w:rsid w:val="006153CD"/>
    <w:rsid w:val="00616BF1"/>
    <w:rsid w:val="006256C9"/>
    <w:rsid w:val="0063161D"/>
    <w:rsid w:val="00632215"/>
    <w:rsid w:val="0063462A"/>
    <w:rsid w:val="00634FFB"/>
    <w:rsid w:val="006367A0"/>
    <w:rsid w:val="00651B98"/>
    <w:rsid w:val="0066408E"/>
    <w:rsid w:val="0069266D"/>
    <w:rsid w:val="00694F4C"/>
    <w:rsid w:val="00696F04"/>
    <w:rsid w:val="006C2975"/>
    <w:rsid w:val="006D517C"/>
    <w:rsid w:val="006D7507"/>
    <w:rsid w:val="006F7EBC"/>
    <w:rsid w:val="0070013A"/>
    <w:rsid w:val="00701AED"/>
    <w:rsid w:val="00706FA4"/>
    <w:rsid w:val="00716A36"/>
    <w:rsid w:val="007314EF"/>
    <w:rsid w:val="0073435F"/>
    <w:rsid w:val="00741CF4"/>
    <w:rsid w:val="007513D5"/>
    <w:rsid w:val="00753888"/>
    <w:rsid w:val="00772759"/>
    <w:rsid w:val="0077503B"/>
    <w:rsid w:val="0077682D"/>
    <w:rsid w:val="00783982"/>
    <w:rsid w:val="00791407"/>
    <w:rsid w:val="0079681B"/>
    <w:rsid w:val="007A4204"/>
    <w:rsid w:val="007A69F3"/>
    <w:rsid w:val="007A69FA"/>
    <w:rsid w:val="007B3A31"/>
    <w:rsid w:val="007C2ED1"/>
    <w:rsid w:val="007D03AA"/>
    <w:rsid w:val="007D6EED"/>
    <w:rsid w:val="007E5E22"/>
    <w:rsid w:val="007F06D1"/>
    <w:rsid w:val="007F0E18"/>
    <w:rsid w:val="008006EB"/>
    <w:rsid w:val="0080573A"/>
    <w:rsid w:val="00806D0A"/>
    <w:rsid w:val="008071B3"/>
    <w:rsid w:val="00816226"/>
    <w:rsid w:val="00830BCB"/>
    <w:rsid w:val="00830FC4"/>
    <w:rsid w:val="00861D0D"/>
    <w:rsid w:val="00862F40"/>
    <w:rsid w:val="00865FB3"/>
    <w:rsid w:val="00867228"/>
    <w:rsid w:val="00871CF2"/>
    <w:rsid w:val="0088694E"/>
    <w:rsid w:val="008872ED"/>
    <w:rsid w:val="008900A1"/>
    <w:rsid w:val="00896319"/>
    <w:rsid w:val="008A3DEF"/>
    <w:rsid w:val="008A4A63"/>
    <w:rsid w:val="008B46B5"/>
    <w:rsid w:val="008C2B31"/>
    <w:rsid w:val="008C469B"/>
    <w:rsid w:val="008D77BA"/>
    <w:rsid w:val="00903521"/>
    <w:rsid w:val="00903DB5"/>
    <w:rsid w:val="009122CC"/>
    <w:rsid w:val="00912AAD"/>
    <w:rsid w:val="009156F4"/>
    <w:rsid w:val="0091583E"/>
    <w:rsid w:val="00925421"/>
    <w:rsid w:val="00941ECB"/>
    <w:rsid w:val="00955BBE"/>
    <w:rsid w:val="00962FCB"/>
    <w:rsid w:val="009765CD"/>
    <w:rsid w:val="00976F94"/>
    <w:rsid w:val="0098169A"/>
    <w:rsid w:val="00983DD6"/>
    <w:rsid w:val="009945D5"/>
    <w:rsid w:val="009A1147"/>
    <w:rsid w:val="009A1A8A"/>
    <w:rsid w:val="009A3413"/>
    <w:rsid w:val="009B1675"/>
    <w:rsid w:val="009B5564"/>
    <w:rsid w:val="009C45D3"/>
    <w:rsid w:val="009E3816"/>
    <w:rsid w:val="00A15A10"/>
    <w:rsid w:val="00A223CE"/>
    <w:rsid w:val="00A25CFF"/>
    <w:rsid w:val="00A30284"/>
    <w:rsid w:val="00A44D55"/>
    <w:rsid w:val="00A47BD0"/>
    <w:rsid w:val="00A5302C"/>
    <w:rsid w:val="00A543A5"/>
    <w:rsid w:val="00A549F8"/>
    <w:rsid w:val="00A61CC4"/>
    <w:rsid w:val="00A80C0C"/>
    <w:rsid w:val="00A90DA9"/>
    <w:rsid w:val="00A91063"/>
    <w:rsid w:val="00AB3BEE"/>
    <w:rsid w:val="00AB4EEA"/>
    <w:rsid w:val="00AB601C"/>
    <w:rsid w:val="00AD6D9D"/>
    <w:rsid w:val="00AD6F49"/>
    <w:rsid w:val="00AD7E80"/>
    <w:rsid w:val="00AE0836"/>
    <w:rsid w:val="00AE4FFD"/>
    <w:rsid w:val="00AE5223"/>
    <w:rsid w:val="00B00D01"/>
    <w:rsid w:val="00B12842"/>
    <w:rsid w:val="00B158F8"/>
    <w:rsid w:val="00B23F71"/>
    <w:rsid w:val="00B2518C"/>
    <w:rsid w:val="00B34627"/>
    <w:rsid w:val="00B34E97"/>
    <w:rsid w:val="00B400E4"/>
    <w:rsid w:val="00B430D6"/>
    <w:rsid w:val="00B43236"/>
    <w:rsid w:val="00B56E4F"/>
    <w:rsid w:val="00B57165"/>
    <w:rsid w:val="00B601AB"/>
    <w:rsid w:val="00B6359E"/>
    <w:rsid w:val="00B63F29"/>
    <w:rsid w:val="00B64904"/>
    <w:rsid w:val="00B73950"/>
    <w:rsid w:val="00B83537"/>
    <w:rsid w:val="00B90C60"/>
    <w:rsid w:val="00BB408E"/>
    <w:rsid w:val="00BC08EF"/>
    <w:rsid w:val="00BD0EA0"/>
    <w:rsid w:val="00BD3C82"/>
    <w:rsid w:val="00BD521D"/>
    <w:rsid w:val="00C10FFC"/>
    <w:rsid w:val="00C127AA"/>
    <w:rsid w:val="00C2091E"/>
    <w:rsid w:val="00C375AC"/>
    <w:rsid w:val="00C41A71"/>
    <w:rsid w:val="00C43A60"/>
    <w:rsid w:val="00C44367"/>
    <w:rsid w:val="00C57C68"/>
    <w:rsid w:val="00C76FA1"/>
    <w:rsid w:val="00C80617"/>
    <w:rsid w:val="00C870DC"/>
    <w:rsid w:val="00C90278"/>
    <w:rsid w:val="00C9458A"/>
    <w:rsid w:val="00C97861"/>
    <w:rsid w:val="00CA4FBE"/>
    <w:rsid w:val="00CA78AC"/>
    <w:rsid w:val="00CB1F3C"/>
    <w:rsid w:val="00CD219D"/>
    <w:rsid w:val="00CD4C55"/>
    <w:rsid w:val="00CE5326"/>
    <w:rsid w:val="00CF435E"/>
    <w:rsid w:val="00D04397"/>
    <w:rsid w:val="00D1558E"/>
    <w:rsid w:val="00D420DD"/>
    <w:rsid w:val="00D45C34"/>
    <w:rsid w:val="00D56C45"/>
    <w:rsid w:val="00D5760B"/>
    <w:rsid w:val="00D74B56"/>
    <w:rsid w:val="00D825C7"/>
    <w:rsid w:val="00D93E0B"/>
    <w:rsid w:val="00D94E63"/>
    <w:rsid w:val="00DB1D4A"/>
    <w:rsid w:val="00DB5BF4"/>
    <w:rsid w:val="00DC52B9"/>
    <w:rsid w:val="00DC5381"/>
    <w:rsid w:val="00DF0F05"/>
    <w:rsid w:val="00E03A9D"/>
    <w:rsid w:val="00E0475B"/>
    <w:rsid w:val="00E205A2"/>
    <w:rsid w:val="00E20DB3"/>
    <w:rsid w:val="00E36BB3"/>
    <w:rsid w:val="00E409F7"/>
    <w:rsid w:val="00E43695"/>
    <w:rsid w:val="00E508F0"/>
    <w:rsid w:val="00E50FD7"/>
    <w:rsid w:val="00E52B7E"/>
    <w:rsid w:val="00E64977"/>
    <w:rsid w:val="00E939EF"/>
    <w:rsid w:val="00EE29F8"/>
    <w:rsid w:val="00F02E29"/>
    <w:rsid w:val="00F13CCE"/>
    <w:rsid w:val="00F16B2B"/>
    <w:rsid w:val="00F24B44"/>
    <w:rsid w:val="00F322E0"/>
    <w:rsid w:val="00F32323"/>
    <w:rsid w:val="00F501DC"/>
    <w:rsid w:val="00F63241"/>
    <w:rsid w:val="00F65ECB"/>
    <w:rsid w:val="00F74D6A"/>
    <w:rsid w:val="00F81CE9"/>
    <w:rsid w:val="00F872A5"/>
    <w:rsid w:val="00F96517"/>
    <w:rsid w:val="00F97AD4"/>
    <w:rsid w:val="00FA335A"/>
    <w:rsid w:val="00FA401A"/>
    <w:rsid w:val="00FA4272"/>
    <w:rsid w:val="00FB29BE"/>
    <w:rsid w:val="00FF58D2"/>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C97113"/>
  <w15:docId w15:val="{E82CABFF-32C2-489F-BC16-411349A56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6C7"/>
    <w:pPr>
      <w:tabs>
        <w:tab w:val="left" w:pos="-432"/>
        <w:tab w:val="left" w:pos="0"/>
        <w:tab w:val="left" w:pos="576"/>
        <w:tab w:val="left" w:pos="1152"/>
        <w:tab w:val="left" w:pos="1728"/>
        <w:tab w:val="left" w:pos="5760"/>
      </w:tabs>
      <w:suppressAutoHyphens/>
    </w:pPr>
    <w:rPr>
      <w:rFonts w:ascii="Times" w:hAnsi="Times"/>
      <w:sz w:val="24"/>
      <w:lang w:eastAsia="en-US"/>
    </w:rPr>
  </w:style>
  <w:style w:type="paragraph" w:styleId="Heading1">
    <w:name w:val="heading 1"/>
    <w:basedOn w:val="Normal"/>
    <w:next w:val="Normal"/>
    <w:qFormat/>
    <w:pPr>
      <w:keepNext/>
      <w:outlineLvl w:val="0"/>
    </w:pPr>
    <w:rPr>
      <w:sz w:val="64"/>
    </w:rPr>
  </w:style>
  <w:style w:type="paragraph" w:styleId="Heading2">
    <w:name w:val="heading 2"/>
    <w:basedOn w:val="Normal"/>
    <w:next w:val="Normal"/>
    <w:link w:val="Heading2Char"/>
    <w:uiPriority w:val="9"/>
    <w:qFormat/>
    <w:rsid w:val="002A03D9"/>
    <w:pPr>
      <w:keepNext/>
      <w:spacing w:before="240" w:after="60"/>
      <w:outlineLvl w:val="1"/>
    </w:pPr>
    <w:rPr>
      <w:rFonts w:ascii="Calibri" w:hAnsi="Calibri"/>
      <w:b/>
      <w:bCs/>
      <w:i/>
      <w:iCs/>
      <w:sz w:val="28"/>
      <w:szCs w:val="28"/>
      <w:lang w:val="x-none" w:eastAsia="x-none"/>
    </w:rPr>
  </w:style>
  <w:style w:type="paragraph" w:styleId="Heading3">
    <w:name w:val="heading 3"/>
    <w:basedOn w:val="Normal"/>
    <w:next w:val="Normal"/>
    <w:link w:val="Heading3Char"/>
    <w:uiPriority w:val="9"/>
    <w:qFormat/>
    <w:rsid w:val="0077503B"/>
    <w:pPr>
      <w:keepNext/>
      <w:spacing w:before="240" w:after="60"/>
      <w:outlineLvl w:val="2"/>
    </w:pPr>
    <w:rPr>
      <w:rFonts w:ascii="Calibri" w:eastAsia="MS Gothic" w:hAnsi="Calibri"/>
      <w:b/>
      <w:bCs/>
      <w:sz w:val="26"/>
      <w:szCs w:val="26"/>
    </w:rPr>
  </w:style>
  <w:style w:type="paragraph" w:styleId="Heading7">
    <w:name w:val="heading 7"/>
    <w:basedOn w:val="Normal"/>
    <w:next w:val="Normal"/>
    <w:qFormat/>
    <w:rsid w:val="008D50A2"/>
    <w:pPr>
      <w:spacing w:before="240" w:after="60"/>
      <w:outlineLvl w:val="6"/>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EnvelopeAddress">
    <w:name w:val="envelope address"/>
    <w:basedOn w:val="Normal"/>
    <w:pPr>
      <w:framePr w:w="7920" w:h="1980" w:hRule="exact" w:hSpace="180" w:wrap="auto" w:hAnchor="page" w:xAlign="center" w:yAlign="bottom"/>
      <w:ind w:left="2880"/>
    </w:pPr>
    <w:rPr>
      <w:rFonts w:ascii="Times New Roman" w:hAnsi="Times New Roman"/>
    </w:rPr>
  </w:style>
  <w:style w:type="table" w:styleId="TableGrid">
    <w:name w:val="Table Grid"/>
    <w:basedOn w:val="TableNormal"/>
    <w:rsid w:val="005F5BB5"/>
    <w:pPr>
      <w:tabs>
        <w:tab w:val="left" w:pos="-432"/>
        <w:tab w:val="left" w:pos="0"/>
        <w:tab w:val="left" w:pos="576"/>
        <w:tab w:val="left" w:pos="1152"/>
        <w:tab w:val="left" w:pos="1728"/>
        <w:tab w:val="left" w:pos="5760"/>
      </w:tabs>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2A03D9"/>
    <w:rPr>
      <w:rFonts w:ascii="Calibri" w:eastAsia="Times New Roman" w:hAnsi="Calibri" w:cs="Times New Roman"/>
      <w:b/>
      <w:bCs/>
      <w:i/>
      <w:iCs/>
      <w:sz w:val="28"/>
      <w:szCs w:val="28"/>
    </w:rPr>
  </w:style>
  <w:style w:type="paragraph" w:styleId="BalloonText">
    <w:name w:val="Balloon Text"/>
    <w:basedOn w:val="Normal"/>
    <w:link w:val="BalloonTextChar"/>
    <w:uiPriority w:val="99"/>
    <w:semiHidden/>
    <w:unhideWhenUsed/>
    <w:rsid w:val="00F23DC2"/>
    <w:rPr>
      <w:rFonts w:ascii="Lucida Grande" w:hAnsi="Lucida Grande"/>
      <w:sz w:val="18"/>
      <w:szCs w:val="18"/>
      <w:lang w:val="x-none" w:eastAsia="x-none"/>
    </w:rPr>
  </w:style>
  <w:style w:type="character" w:customStyle="1" w:styleId="BalloonTextChar">
    <w:name w:val="Balloon Text Char"/>
    <w:link w:val="BalloonText"/>
    <w:uiPriority w:val="99"/>
    <w:semiHidden/>
    <w:rsid w:val="00F23DC2"/>
    <w:rPr>
      <w:rFonts w:ascii="Lucida Grande" w:hAnsi="Lucida Grande" w:cs="Lucida Grande"/>
      <w:sz w:val="18"/>
      <w:szCs w:val="18"/>
    </w:rPr>
  </w:style>
  <w:style w:type="character" w:styleId="CommentReference">
    <w:name w:val="annotation reference"/>
    <w:uiPriority w:val="99"/>
    <w:semiHidden/>
    <w:unhideWhenUsed/>
    <w:rsid w:val="006A03C6"/>
    <w:rPr>
      <w:sz w:val="16"/>
      <w:szCs w:val="16"/>
    </w:rPr>
  </w:style>
  <w:style w:type="paragraph" w:styleId="CommentText">
    <w:name w:val="annotation text"/>
    <w:basedOn w:val="Normal"/>
    <w:link w:val="CommentTextChar"/>
    <w:uiPriority w:val="99"/>
    <w:semiHidden/>
    <w:unhideWhenUsed/>
    <w:rsid w:val="006A03C6"/>
    <w:rPr>
      <w:sz w:val="20"/>
    </w:rPr>
  </w:style>
  <w:style w:type="character" w:customStyle="1" w:styleId="CommentTextChar">
    <w:name w:val="Comment Text Char"/>
    <w:link w:val="CommentText"/>
    <w:uiPriority w:val="99"/>
    <w:semiHidden/>
    <w:rsid w:val="006A03C6"/>
    <w:rPr>
      <w:rFonts w:ascii="Times" w:hAnsi="Times"/>
      <w:lang w:eastAsia="en-US"/>
    </w:rPr>
  </w:style>
  <w:style w:type="paragraph" w:styleId="CommentSubject">
    <w:name w:val="annotation subject"/>
    <w:basedOn w:val="CommentText"/>
    <w:next w:val="CommentText"/>
    <w:link w:val="CommentSubjectChar"/>
    <w:uiPriority w:val="99"/>
    <w:semiHidden/>
    <w:unhideWhenUsed/>
    <w:rsid w:val="006A03C6"/>
    <w:rPr>
      <w:b/>
      <w:bCs/>
    </w:rPr>
  </w:style>
  <w:style w:type="character" w:customStyle="1" w:styleId="CommentSubjectChar">
    <w:name w:val="Comment Subject Char"/>
    <w:link w:val="CommentSubject"/>
    <w:uiPriority w:val="99"/>
    <w:semiHidden/>
    <w:rsid w:val="006A03C6"/>
    <w:rPr>
      <w:rFonts w:ascii="Times" w:hAnsi="Times"/>
      <w:b/>
      <w:bCs/>
      <w:lang w:eastAsia="en-US"/>
    </w:rPr>
  </w:style>
  <w:style w:type="character" w:customStyle="1" w:styleId="FooterChar">
    <w:name w:val="Footer Char"/>
    <w:link w:val="Footer"/>
    <w:uiPriority w:val="99"/>
    <w:rsid w:val="009B25C1"/>
    <w:rPr>
      <w:rFonts w:ascii="Times" w:hAnsi="Times"/>
      <w:sz w:val="24"/>
      <w:lang w:eastAsia="en-US"/>
    </w:rPr>
  </w:style>
  <w:style w:type="character" w:customStyle="1" w:styleId="Heading3Char">
    <w:name w:val="Heading 3 Char"/>
    <w:link w:val="Heading3"/>
    <w:uiPriority w:val="9"/>
    <w:semiHidden/>
    <w:rsid w:val="0077503B"/>
    <w:rPr>
      <w:rFonts w:ascii="Calibri" w:eastAsia="MS Gothic" w:hAnsi="Calibri" w:cs="Times New Roman"/>
      <w:b/>
      <w:bCs/>
      <w:sz w:val="26"/>
      <w:szCs w:val="26"/>
    </w:rPr>
  </w:style>
  <w:style w:type="character" w:styleId="Hyperlink">
    <w:name w:val="Hyperlink"/>
    <w:uiPriority w:val="99"/>
    <w:unhideWhenUsed/>
    <w:rsid w:val="0077503B"/>
    <w:rPr>
      <w:color w:val="0000FF"/>
      <w:u w:val="single"/>
    </w:rPr>
  </w:style>
  <w:style w:type="paragraph" w:styleId="BodyTextIndent">
    <w:name w:val="Body Text Indent"/>
    <w:basedOn w:val="Normal"/>
    <w:link w:val="BodyTextIndentChar"/>
    <w:semiHidden/>
    <w:rsid w:val="0077503B"/>
    <w:pPr>
      <w:tabs>
        <w:tab w:val="clear" w:pos="-432"/>
        <w:tab w:val="clear" w:pos="0"/>
        <w:tab w:val="clear" w:pos="576"/>
        <w:tab w:val="clear" w:pos="1152"/>
        <w:tab w:val="clear" w:pos="1728"/>
        <w:tab w:val="clear" w:pos="5760"/>
      </w:tabs>
      <w:suppressAutoHyphens w:val="0"/>
      <w:spacing w:after="120"/>
      <w:ind w:left="283"/>
    </w:pPr>
    <w:rPr>
      <w:rFonts w:eastAsia="Times"/>
      <w:lang w:eastAsia="ja-JP"/>
    </w:rPr>
  </w:style>
  <w:style w:type="character" w:customStyle="1" w:styleId="BodyTextIndentChar">
    <w:name w:val="Body Text Indent Char"/>
    <w:link w:val="BodyTextIndent"/>
    <w:semiHidden/>
    <w:rsid w:val="0077503B"/>
    <w:rPr>
      <w:rFonts w:ascii="Times" w:eastAsia="Times" w:hAnsi="Times"/>
      <w:sz w:val="24"/>
      <w:lang w:eastAsia="ja-JP"/>
    </w:rPr>
  </w:style>
  <w:style w:type="character" w:customStyle="1" w:styleId="HeaderChar">
    <w:name w:val="Header Char"/>
    <w:link w:val="Header"/>
    <w:rsid w:val="003B157A"/>
    <w:rPr>
      <w:rFonts w:ascii="Times" w:hAnsi="Times"/>
      <w:sz w:val="24"/>
    </w:rPr>
  </w:style>
  <w:style w:type="paragraph" w:styleId="ListParagraph">
    <w:name w:val="List Paragraph"/>
    <w:basedOn w:val="Normal"/>
    <w:uiPriority w:val="34"/>
    <w:qFormat/>
    <w:rsid w:val="001E79B7"/>
    <w:pPr>
      <w:tabs>
        <w:tab w:val="clear" w:pos="-432"/>
        <w:tab w:val="clear" w:pos="0"/>
        <w:tab w:val="clear" w:pos="576"/>
        <w:tab w:val="clear" w:pos="1152"/>
        <w:tab w:val="clear" w:pos="1728"/>
        <w:tab w:val="clear" w:pos="5760"/>
      </w:tabs>
      <w:suppressAutoHyphens w:val="0"/>
      <w:spacing w:after="200" w:line="276" w:lineRule="auto"/>
      <w:ind w:left="720"/>
      <w:contextualSpacing/>
    </w:pPr>
    <w:rPr>
      <w:rFonts w:ascii="Calibri" w:eastAsia="Calibri" w:hAnsi="Calibri"/>
      <w:sz w:val="22"/>
      <w:szCs w:val="22"/>
    </w:rPr>
  </w:style>
  <w:style w:type="paragraph" w:customStyle="1" w:styleId="OXADDRESS">
    <w:name w:val="OX ADDRESS"/>
    <w:link w:val="OXADDRESSCharChar"/>
    <w:rsid w:val="00E508F0"/>
    <w:pPr>
      <w:tabs>
        <w:tab w:val="center" w:pos="4153"/>
        <w:tab w:val="right" w:pos="8306"/>
      </w:tabs>
      <w:spacing w:line="210" w:lineRule="exact"/>
    </w:pPr>
    <w:rPr>
      <w:rFonts w:ascii="FoundrySterling-Book" w:hAnsi="FoundrySterling-Book"/>
      <w:sz w:val="18"/>
      <w:szCs w:val="18"/>
    </w:rPr>
  </w:style>
  <w:style w:type="character" w:customStyle="1" w:styleId="OXPOSTCODE">
    <w:name w:val="OX POSTCODE"/>
    <w:rsid w:val="00E508F0"/>
    <w:rPr>
      <w:rFonts w:ascii="FoundrySterling-Book" w:hAnsi="FoundrySterling-Book"/>
      <w:sz w:val="16"/>
      <w:szCs w:val="16"/>
      <w:lang w:val="en-GB" w:eastAsia="en-GB" w:bidi="ar-SA"/>
    </w:rPr>
  </w:style>
  <w:style w:type="character" w:customStyle="1" w:styleId="OXADDRESSCharChar">
    <w:name w:val="OX ADDRESS Char Char"/>
    <w:link w:val="OXADDRESS"/>
    <w:rsid w:val="00E508F0"/>
    <w:rPr>
      <w:rFonts w:ascii="FoundrySterling-Book" w:hAnsi="FoundrySterling-Book"/>
      <w:sz w:val="18"/>
      <w:szCs w:val="18"/>
    </w:rPr>
  </w:style>
  <w:style w:type="character" w:styleId="FollowedHyperlink">
    <w:name w:val="FollowedHyperlink"/>
    <w:basedOn w:val="DefaultParagraphFont"/>
    <w:uiPriority w:val="99"/>
    <w:semiHidden/>
    <w:unhideWhenUsed/>
    <w:rsid w:val="00C43A60"/>
    <w:rPr>
      <w:color w:val="954F72" w:themeColor="followedHyperlink"/>
      <w:u w:val="single"/>
    </w:rPr>
  </w:style>
  <w:style w:type="character" w:customStyle="1" w:styleId="UnresolvedMention1">
    <w:name w:val="Unresolved Mention1"/>
    <w:basedOn w:val="DefaultParagraphFont"/>
    <w:uiPriority w:val="99"/>
    <w:rsid w:val="00F02E29"/>
    <w:rPr>
      <w:color w:val="605E5C"/>
      <w:shd w:val="clear" w:color="auto" w:fill="E1DFDD"/>
    </w:rPr>
  </w:style>
  <w:style w:type="character" w:styleId="UnresolvedMention">
    <w:name w:val="Unresolved Mention"/>
    <w:basedOn w:val="DefaultParagraphFont"/>
    <w:uiPriority w:val="99"/>
    <w:semiHidden/>
    <w:unhideWhenUsed/>
    <w:rsid w:val="00C375AC"/>
    <w:rPr>
      <w:color w:val="605E5C"/>
      <w:shd w:val="clear" w:color="auto" w:fill="E1DFDD"/>
    </w:rPr>
  </w:style>
  <w:style w:type="paragraph" w:styleId="Caption">
    <w:name w:val="caption"/>
    <w:basedOn w:val="Normal"/>
    <w:next w:val="Normal"/>
    <w:uiPriority w:val="35"/>
    <w:unhideWhenUsed/>
    <w:qFormat/>
    <w:rsid w:val="00403029"/>
    <w:pPr>
      <w:spacing w:after="200"/>
    </w:pPr>
    <w:rPr>
      <w:i/>
      <w:iCs/>
      <w:color w:val="44546A" w:themeColor="text2"/>
      <w:sz w:val="18"/>
      <w:szCs w:val="18"/>
    </w:rPr>
  </w:style>
  <w:style w:type="paragraph" w:styleId="NormalWeb">
    <w:name w:val="Normal (Web)"/>
    <w:basedOn w:val="Normal"/>
    <w:uiPriority w:val="99"/>
    <w:semiHidden/>
    <w:unhideWhenUsed/>
    <w:rsid w:val="00407438"/>
    <w:pPr>
      <w:tabs>
        <w:tab w:val="clear" w:pos="-432"/>
        <w:tab w:val="clear" w:pos="0"/>
        <w:tab w:val="clear" w:pos="576"/>
        <w:tab w:val="clear" w:pos="1152"/>
        <w:tab w:val="clear" w:pos="1728"/>
        <w:tab w:val="clear" w:pos="5760"/>
      </w:tabs>
      <w:suppressAutoHyphens w:val="0"/>
      <w:spacing w:before="100" w:beforeAutospacing="1" w:after="100" w:afterAutospacing="1"/>
    </w:pPr>
    <w:rPr>
      <w:rFonts w:ascii="Times New Roman" w:hAnsi="Times New Roman"/>
      <w:szCs w:val="24"/>
      <w:lang w:eastAsia="en-GB"/>
    </w:rPr>
  </w:style>
  <w:style w:type="paragraph" w:styleId="TOCHeading">
    <w:name w:val="TOC Heading"/>
    <w:basedOn w:val="Heading1"/>
    <w:next w:val="Normal"/>
    <w:uiPriority w:val="39"/>
    <w:unhideWhenUsed/>
    <w:qFormat/>
    <w:rsid w:val="00632215"/>
    <w:pPr>
      <w:keepLines/>
      <w:tabs>
        <w:tab w:val="clear" w:pos="-432"/>
        <w:tab w:val="clear" w:pos="0"/>
        <w:tab w:val="clear" w:pos="576"/>
        <w:tab w:val="clear" w:pos="1152"/>
        <w:tab w:val="clear" w:pos="1728"/>
        <w:tab w:val="clear" w:pos="5760"/>
      </w:tabs>
      <w:suppressAutoHyphens w:val="0"/>
      <w:spacing w:before="480" w:line="276" w:lineRule="auto"/>
      <w:outlineLvl w:val="9"/>
    </w:pPr>
    <w:rPr>
      <w:rFonts w:asciiTheme="majorHAnsi" w:eastAsiaTheme="majorEastAsia" w:hAnsiTheme="majorHAnsi" w:cstheme="majorBidi"/>
      <w:b/>
      <w:bCs/>
      <w:color w:val="2E74B5" w:themeColor="accent1" w:themeShade="BF"/>
      <w:sz w:val="28"/>
      <w:szCs w:val="28"/>
      <w:lang w:val="en-US"/>
    </w:rPr>
  </w:style>
  <w:style w:type="paragraph" w:styleId="TOC1">
    <w:name w:val="toc 1"/>
    <w:basedOn w:val="Normal"/>
    <w:next w:val="Normal"/>
    <w:autoRedefine/>
    <w:uiPriority w:val="39"/>
    <w:unhideWhenUsed/>
    <w:rsid w:val="00632215"/>
    <w:pPr>
      <w:tabs>
        <w:tab w:val="clear" w:pos="-432"/>
        <w:tab w:val="clear" w:pos="0"/>
        <w:tab w:val="clear" w:pos="576"/>
        <w:tab w:val="clear" w:pos="1152"/>
        <w:tab w:val="clear" w:pos="1728"/>
        <w:tab w:val="clear" w:pos="5760"/>
      </w:tabs>
      <w:spacing w:before="120"/>
    </w:pPr>
    <w:rPr>
      <w:rFonts w:asciiTheme="minorHAnsi" w:hAnsiTheme="minorHAnsi" w:cstheme="minorHAnsi"/>
      <w:b/>
      <w:bCs/>
      <w:i/>
      <w:iCs/>
      <w:szCs w:val="24"/>
    </w:rPr>
  </w:style>
  <w:style w:type="paragraph" w:styleId="TOC2">
    <w:name w:val="toc 2"/>
    <w:basedOn w:val="Normal"/>
    <w:next w:val="Normal"/>
    <w:autoRedefine/>
    <w:uiPriority w:val="39"/>
    <w:unhideWhenUsed/>
    <w:rsid w:val="00632215"/>
    <w:pPr>
      <w:tabs>
        <w:tab w:val="clear" w:pos="-432"/>
        <w:tab w:val="clear" w:pos="0"/>
        <w:tab w:val="clear" w:pos="576"/>
        <w:tab w:val="clear" w:pos="1152"/>
        <w:tab w:val="clear" w:pos="1728"/>
        <w:tab w:val="clear" w:pos="5760"/>
      </w:tabs>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632215"/>
    <w:pPr>
      <w:tabs>
        <w:tab w:val="clear" w:pos="-432"/>
        <w:tab w:val="clear" w:pos="0"/>
        <w:tab w:val="clear" w:pos="576"/>
        <w:tab w:val="clear" w:pos="1152"/>
        <w:tab w:val="clear" w:pos="1728"/>
        <w:tab w:val="clear" w:pos="5760"/>
      </w:tabs>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632215"/>
    <w:pPr>
      <w:tabs>
        <w:tab w:val="clear" w:pos="-432"/>
        <w:tab w:val="clear" w:pos="0"/>
        <w:tab w:val="clear" w:pos="576"/>
        <w:tab w:val="clear" w:pos="1152"/>
        <w:tab w:val="clear" w:pos="1728"/>
        <w:tab w:val="clear" w:pos="5760"/>
      </w:tabs>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632215"/>
    <w:pPr>
      <w:tabs>
        <w:tab w:val="clear" w:pos="-432"/>
        <w:tab w:val="clear" w:pos="0"/>
        <w:tab w:val="clear" w:pos="576"/>
        <w:tab w:val="clear" w:pos="1152"/>
        <w:tab w:val="clear" w:pos="1728"/>
        <w:tab w:val="clear" w:pos="5760"/>
      </w:tabs>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632215"/>
    <w:pPr>
      <w:tabs>
        <w:tab w:val="clear" w:pos="-432"/>
        <w:tab w:val="clear" w:pos="0"/>
        <w:tab w:val="clear" w:pos="576"/>
        <w:tab w:val="clear" w:pos="1152"/>
        <w:tab w:val="clear" w:pos="1728"/>
        <w:tab w:val="clear" w:pos="5760"/>
      </w:tabs>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632215"/>
    <w:pPr>
      <w:tabs>
        <w:tab w:val="clear" w:pos="-432"/>
        <w:tab w:val="clear" w:pos="0"/>
        <w:tab w:val="clear" w:pos="576"/>
        <w:tab w:val="clear" w:pos="1152"/>
        <w:tab w:val="clear" w:pos="1728"/>
        <w:tab w:val="clear" w:pos="5760"/>
      </w:tabs>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632215"/>
    <w:pPr>
      <w:tabs>
        <w:tab w:val="clear" w:pos="-432"/>
        <w:tab w:val="clear" w:pos="0"/>
        <w:tab w:val="clear" w:pos="576"/>
        <w:tab w:val="clear" w:pos="1152"/>
        <w:tab w:val="clear" w:pos="1728"/>
        <w:tab w:val="clear" w:pos="5760"/>
      </w:tabs>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632215"/>
    <w:pPr>
      <w:tabs>
        <w:tab w:val="clear" w:pos="-432"/>
        <w:tab w:val="clear" w:pos="0"/>
        <w:tab w:val="clear" w:pos="576"/>
        <w:tab w:val="clear" w:pos="1152"/>
        <w:tab w:val="clear" w:pos="1728"/>
        <w:tab w:val="clear" w:pos="5760"/>
      </w:tabs>
      <w:ind w:left="1920"/>
    </w:pPr>
    <w:rPr>
      <w:rFonts w:asciiTheme="minorHAnsi" w:hAnsiTheme="minorHAnsi" w:cstheme="minorHAnsi"/>
      <w:sz w:val="20"/>
    </w:rPr>
  </w:style>
  <w:style w:type="paragraph" w:styleId="Revision">
    <w:name w:val="Revision"/>
    <w:hidden/>
    <w:uiPriority w:val="71"/>
    <w:semiHidden/>
    <w:rsid w:val="00110412"/>
    <w:rPr>
      <w:rFonts w:ascii="Times" w:hAnsi="Times"/>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301772">
      <w:bodyDiv w:val="1"/>
      <w:marLeft w:val="0"/>
      <w:marRight w:val="0"/>
      <w:marTop w:val="0"/>
      <w:marBottom w:val="0"/>
      <w:divBdr>
        <w:top w:val="none" w:sz="0" w:space="0" w:color="auto"/>
        <w:left w:val="none" w:sz="0" w:space="0" w:color="auto"/>
        <w:bottom w:val="none" w:sz="0" w:space="0" w:color="auto"/>
        <w:right w:val="none" w:sz="0" w:space="0" w:color="auto"/>
      </w:divBdr>
    </w:div>
    <w:div w:id="1123500793">
      <w:bodyDiv w:val="1"/>
      <w:marLeft w:val="0"/>
      <w:marRight w:val="0"/>
      <w:marTop w:val="0"/>
      <w:marBottom w:val="0"/>
      <w:divBdr>
        <w:top w:val="none" w:sz="0" w:space="0" w:color="auto"/>
        <w:left w:val="none" w:sz="0" w:space="0" w:color="auto"/>
        <w:bottom w:val="none" w:sz="0" w:space="0" w:color="auto"/>
        <w:right w:val="none" w:sz="0" w:space="0" w:color="auto"/>
      </w:divBdr>
    </w:div>
    <w:div w:id="1689137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pupil-labs.com/products/core/" TargetMode="External"/><Relationship Id="rId18" Type="http://schemas.openxmlformats.org/officeDocument/2006/relationships/image" Target="media/image3.jpeg"/><Relationship Id="rId26" Type="http://schemas.openxmlformats.org/officeDocument/2006/relationships/hyperlink" Target="https://github.com/spitschan/cvd_pupillometry.git" TargetMode="External"/><Relationship Id="rId3" Type="http://schemas.openxmlformats.org/officeDocument/2006/relationships/styles" Target="styles.xml"/><Relationship Id="rId21" Type="http://schemas.openxmlformats.org/officeDocument/2006/relationships/hyperlink" Target="https://www.projectplastics.co.uk/" TargetMode="Externa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hyperlink" Target="https://msgpack.org/index.html" TargetMode="External"/><Relationship Id="rId25" Type="http://schemas.openxmlformats.org/officeDocument/2006/relationships/image" Target="media/image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zeromq.org/" TargetMode="External"/><Relationship Id="rId20" Type="http://schemas.openxmlformats.org/officeDocument/2006/relationships/image" Target="media/image4.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5.jpe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docs.pupil-labs.com/core/software/pupil-capture/" TargetMode="External"/><Relationship Id="rId23" Type="http://schemas.openxmlformats.org/officeDocument/2006/relationships/hyperlink" Target="https://ledmotive.com/product/spectratune-lab/" TargetMode="External"/><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hyperlink" Target="https://docs.pupil-labs.com/core/software/pupil-player/"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hyperlink" Target="https://aviantechnologies.com/product/avian-b-white-reflectance-coating/" TargetMode="External"/><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comments" Target="comments.xm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A2EECB-DCE4-43FF-AC46-48C83C3B7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7</Pages>
  <Words>1755</Words>
  <Characters>10009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University of Oxford</Company>
  <LinksUpToDate>false</LinksUpToDate>
  <CharactersWithSpaces>11741</CharactersWithSpaces>
  <SharedDoc>false</SharedDoc>
  <HyperlinkBase/>
  <HLinks>
    <vt:vector size="30" baseType="variant">
      <vt:variant>
        <vt:i4>4980844</vt:i4>
      </vt:variant>
      <vt:variant>
        <vt:i4>12</vt:i4>
      </vt:variant>
      <vt:variant>
        <vt:i4>0</vt:i4>
      </vt:variant>
      <vt:variant>
        <vt:i4>5</vt:i4>
      </vt:variant>
      <vt:variant>
        <vt:lpwstr>mailto:ctrg@admin.ox.ac.uk</vt:lpwstr>
      </vt:variant>
      <vt:variant>
        <vt:lpwstr/>
      </vt:variant>
      <vt:variant>
        <vt:i4>7209038</vt:i4>
      </vt:variant>
      <vt:variant>
        <vt:i4>9</vt:i4>
      </vt:variant>
      <vt:variant>
        <vt:i4>0</vt:i4>
      </vt:variant>
      <vt:variant>
        <vt:i4>5</vt:i4>
      </vt:variant>
      <vt:variant>
        <vt:lpwstr>mailto:ethics@socsci.ox.ac.uk</vt:lpwstr>
      </vt:variant>
      <vt:variant>
        <vt:lpwstr/>
      </vt:variant>
      <vt:variant>
        <vt:i4>6553687</vt:i4>
      </vt:variant>
      <vt:variant>
        <vt:i4>6</vt:i4>
      </vt:variant>
      <vt:variant>
        <vt:i4>0</vt:i4>
      </vt:variant>
      <vt:variant>
        <vt:i4>5</vt:i4>
      </vt:variant>
      <vt:variant>
        <vt:lpwstr>mailto:ethics@medsci.ox.ac.uk</vt:lpwstr>
      </vt:variant>
      <vt:variant>
        <vt:lpwstr/>
      </vt:variant>
      <vt:variant>
        <vt:i4>1572886</vt:i4>
      </vt:variant>
      <vt:variant>
        <vt:i4>3</vt:i4>
      </vt:variant>
      <vt:variant>
        <vt:i4>0</vt:i4>
      </vt:variant>
      <vt:variant>
        <vt:i4>5</vt:i4>
      </vt:variant>
      <vt:variant>
        <vt:lpwstr>http://researchdata.ox.ac.uk/funder-requirements/</vt:lpwstr>
      </vt:variant>
      <vt:variant>
        <vt:lpwstr/>
      </vt:variant>
      <vt:variant>
        <vt:i4>7667772</vt:i4>
      </vt:variant>
      <vt:variant>
        <vt:i4>0</vt:i4>
      </vt:variant>
      <vt:variant>
        <vt:i4>0</vt:i4>
      </vt:variant>
      <vt:variant>
        <vt:i4>5</vt:i4>
      </vt:variant>
      <vt:variant>
        <vt:lpwstr>http://researchdata.ox.ac.uk/home/introduction-to-rdm/university-of-oxford-policy/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James Saunders</dc:subject>
  <dc:creator>Dave Flitney</dc:creator>
  <cp:lastModifiedBy>Joel Martin</cp:lastModifiedBy>
  <cp:revision>26</cp:revision>
  <cp:lastPrinted>2017-11-06T09:47:00Z</cp:lastPrinted>
  <dcterms:created xsi:type="dcterms:W3CDTF">2020-11-23T10:07:00Z</dcterms:created>
  <dcterms:modified xsi:type="dcterms:W3CDTF">2020-12-08T22:40:00Z</dcterms:modified>
</cp:coreProperties>
</file>